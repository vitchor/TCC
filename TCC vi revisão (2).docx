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ackground w:color="FFFFFF"/>
  <w:body>
    <w:p w14:paraId="50BAC040" w14:textId="77777777" w:rsidR="00FA721D" w:rsidRPr="00B679E3" w:rsidRDefault="00FA721D" w:rsidP="00B679E3">
      <w:r w:rsidRPr="00B679E3">
        <w:pict w14:anchorId="5214BE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4pt;margin-top:7.2pt;width:57.55pt;height:57.55pt;z-index:251656704;mso-wrap-distance-left:9.05pt;mso-wrap-distance-right:9.05pt" filled="t" stroked="t" strokecolor="gray" strokeweight="0">
            <v:fill color2="black"/>
            <v:stroke color2="#7f7f7f"/>
            <v:imagedata r:id="rId9" o:title=""/>
            <v:textbox style="mso-next-textbox:#_x0000_s1026" inset=".75pt,.75pt,.75pt,.75pt"/>
            <w10:wrap type="topAndBottom"/>
          </v:shape>
          <o:OLEObject Type="Embed" ProgID="Microsoft" ShapeID="_x0000_s1026" DrawAspect="Content" ObjectID="_1340613436" r:id="rId10"/>
        </w:pict>
      </w:r>
      <w:r w:rsidRPr="00B679E3">
        <w:pict w14:anchorId="00ECA446">
          <v:shape id="_x0000_s1027" type="#_x0000_t75" style="position:absolute;left:0;text-align:left;margin-left:86.4pt;margin-top:7.2pt;width:359.95pt;height:57.55pt;z-index:251657728;mso-wrap-distance-left:9.05pt;mso-wrap-distance-right:9.05pt" filled="t" stroked="t" strokecolor="gray" strokeweight="0">
            <v:fill color2="black"/>
            <v:stroke color2="#7f7f7f"/>
            <v:imagedata r:id="rId11" o:title=""/>
            <v:textbox style="mso-next-textbox:#_x0000_s1027" inset=".75pt,.75pt,.75pt,.75pt"/>
            <w10:wrap type="topAndBottom"/>
          </v:shape>
          <o:OLEObject Type="Embed" ProgID="Microsoft" ShapeID="_x0000_s1027" DrawAspect="Content" ObjectID="_1340613437" r:id="rId12"/>
        </w:pict>
      </w:r>
    </w:p>
    <w:p w14:paraId="276E459F" w14:textId="77777777" w:rsidR="00011919" w:rsidRPr="00B679E3" w:rsidRDefault="00011919" w:rsidP="00B679E3">
      <w:pPr>
        <w:ind w:firstLine="0"/>
        <w:rPr>
          <w:b/>
          <w:sz w:val="44"/>
          <w:szCs w:val="44"/>
          <w:lang w:eastAsia="pt-BR"/>
        </w:rPr>
      </w:pPr>
    </w:p>
    <w:p w14:paraId="4C71AD97" w14:textId="77777777" w:rsidR="00011919" w:rsidRPr="00B679E3" w:rsidRDefault="000A6094" w:rsidP="0005677F">
      <w:pPr>
        <w:ind w:firstLine="0"/>
        <w:jc w:val="center"/>
        <w:rPr>
          <w:b/>
          <w:sz w:val="44"/>
          <w:szCs w:val="44"/>
          <w:lang w:eastAsia="pt-BR"/>
        </w:rPr>
      </w:pPr>
      <w:r>
        <w:rPr>
          <w:b/>
          <w:sz w:val="44"/>
          <w:szCs w:val="44"/>
          <w:lang w:eastAsia="pt-BR"/>
        </w:rPr>
        <w:t>Aná</w:t>
      </w:r>
      <w:r w:rsidR="00AE305B" w:rsidRPr="00AE305B">
        <w:rPr>
          <w:b/>
          <w:sz w:val="44"/>
          <w:szCs w:val="44"/>
          <w:lang w:eastAsia="pt-BR"/>
        </w:rPr>
        <w:t xml:space="preserve">lise e Proposição de Melhorias no Processo de </w:t>
      </w:r>
      <w:del w:id="0" w:author="Joao Fernando Oliveira" w:date="2014-07-12T16:39:00Z">
        <w:r w:rsidR="00AE305B" w:rsidRPr="00AE305B" w:rsidDel="002A3B70">
          <w:rPr>
            <w:b/>
            <w:sz w:val="44"/>
            <w:szCs w:val="44"/>
            <w:lang w:eastAsia="pt-BR"/>
          </w:rPr>
          <w:delText>Gerência</w:delText>
        </w:r>
      </w:del>
      <w:ins w:id="1" w:author="Joao Fernando Oliveira" w:date="2014-07-12T16:39:00Z">
        <w:r w:rsidR="002A3B70">
          <w:rPr>
            <w:b/>
            <w:sz w:val="44"/>
            <w:szCs w:val="44"/>
            <w:lang w:eastAsia="pt-BR"/>
          </w:rPr>
          <w:t>Gestão</w:t>
        </w:r>
      </w:ins>
      <w:r w:rsidR="00AE305B" w:rsidRPr="00AE305B">
        <w:rPr>
          <w:b/>
          <w:sz w:val="44"/>
          <w:szCs w:val="44"/>
          <w:lang w:eastAsia="pt-BR"/>
        </w:rPr>
        <w:t xml:space="preserve"> de Projetos e de Desenvolvimento de Software – Um Estudo de Caso.</w:t>
      </w:r>
    </w:p>
    <w:p w14:paraId="401D68F9" w14:textId="77777777" w:rsidR="00011919" w:rsidRPr="00B679E3" w:rsidRDefault="00011919" w:rsidP="005611E1">
      <w:pPr>
        <w:ind w:firstLine="0"/>
      </w:pPr>
    </w:p>
    <w:p w14:paraId="4351009C" w14:textId="77777777" w:rsidR="00FA721D" w:rsidRPr="00B679E3" w:rsidRDefault="00FA721D" w:rsidP="0005677F">
      <w:pPr>
        <w:pStyle w:val="Auxcapa1"/>
        <w:rPr>
          <w:rFonts w:ascii="Tahoma" w:hAnsi="Tahoma"/>
          <w:lang w:eastAsia="pt-BR"/>
        </w:rPr>
      </w:pPr>
      <w:r w:rsidRPr="00B679E3">
        <w:rPr>
          <w:rFonts w:ascii="Tahoma" w:hAnsi="Tahoma"/>
          <w:lang w:eastAsia="pt-BR"/>
        </w:rPr>
        <w:t>Relatório</w:t>
      </w:r>
      <w:r w:rsidRPr="00B679E3">
        <w:rPr>
          <w:rFonts w:ascii="Tahoma" w:eastAsia="Arial" w:hAnsi="Tahoma"/>
          <w:lang w:eastAsia="pt-BR"/>
        </w:rPr>
        <w:t xml:space="preserve"> </w:t>
      </w:r>
      <w:r w:rsidRPr="00B679E3">
        <w:rPr>
          <w:rFonts w:ascii="Tahoma" w:hAnsi="Tahoma"/>
          <w:lang w:eastAsia="pt-BR"/>
        </w:rPr>
        <w:t>submetido</w:t>
      </w:r>
      <w:r w:rsidRPr="00B679E3">
        <w:rPr>
          <w:rFonts w:ascii="Tahoma" w:eastAsia="Arial" w:hAnsi="Tahoma"/>
          <w:lang w:eastAsia="pt-BR"/>
        </w:rPr>
        <w:t xml:space="preserve"> </w:t>
      </w:r>
      <w:r w:rsidRPr="00B679E3">
        <w:rPr>
          <w:rFonts w:ascii="Tahoma" w:hAnsi="Tahoma"/>
          <w:lang w:eastAsia="pt-BR"/>
        </w:rPr>
        <w:t>à</w:t>
      </w:r>
      <w:r w:rsidRPr="00B679E3">
        <w:rPr>
          <w:rFonts w:ascii="Tahoma" w:eastAsia="Arial" w:hAnsi="Tahoma"/>
          <w:lang w:eastAsia="pt-BR"/>
        </w:rPr>
        <w:t xml:space="preserve"> </w:t>
      </w:r>
      <w:r w:rsidRPr="00B679E3">
        <w:rPr>
          <w:rFonts w:ascii="Tahoma" w:hAnsi="Tahoma"/>
          <w:lang w:eastAsia="pt-BR"/>
        </w:rPr>
        <w:t>Universidade</w:t>
      </w:r>
      <w:r w:rsidRPr="00B679E3">
        <w:rPr>
          <w:rFonts w:ascii="Tahoma" w:eastAsia="Arial" w:hAnsi="Tahoma"/>
          <w:lang w:eastAsia="pt-BR"/>
        </w:rPr>
        <w:t xml:space="preserve"> </w:t>
      </w:r>
      <w:r w:rsidRPr="00B679E3">
        <w:rPr>
          <w:rFonts w:ascii="Tahoma" w:hAnsi="Tahoma"/>
          <w:lang w:eastAsia="pt-BR"/>
        </w:rPr>
        <w:t>Federal</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Santa</w:t>
      </w:r>
      <w:r w:rsidRPr="00B679E3">
        <w:rPr>
          <w:rFonts w:ascii="Tahoma" w:eastAsia="Arial" w:hAnsi="Tahoma"/>
          <w:lang w:eastAsia="pt-BR"/>
        </w:rPr>
        <w:t xml:space="preserve"> </w:t>
      </w:r>
      <w:r w:rsidRPr="00B679E3">
        <w:rPr>
          <w:rFonts w:ascii="Tahoma" w:hAnsi="Tahoma"/>
          <w:lang w:eastAsia="pt-BR"/>
        </w:rPr>
        <w:t>Catarina</w:t>
      </w:r>
    </w:p>
    <w:p w14:paraId="15912695" w14:textId="77777777" w:rsidR="00FA721D" w:rsidRPr="00B679E3" w:rsidRDefault="00FA721D" w:rsidP="0005677F">
      <w:pPr>
        <w:pStyle w:val="Auxcapa1"/>
        <w:rPr>
          <w:rFonts w:ascii="Tahoma" w:hAnsi="Tahoma"/>
          <w:lang w:eastAsia="pt-BR"/>
        </w:rPr>
      </w:pPr>
      <w:r w:rsidRPr="00B679E3">
        <w:rPr>
          <w:rFonts w:ascii="Tahoma" w:hAnsi="Tahoma"/>
          <w:lang w:eastAsia="pt-BR"/>
        </w:rPr>
        <w:t>como</w:t>
      </w:r>
      <w:r w:rsidRPr="00B679E3">
        <w:rPr>
          <w:rFonts w:ascii="Tahoma" w:eastAsia="Arial" w:hAnsi="Tahoma"/>
          <w:lang w:eastAsia="pt-BR"/>
        </w:rPr>
        <w:t xml:space="preserve"> </w:t>
      </w:r>
      <w:r w:rsidRPr="00B679E3">
        <w:rPr>
          <w:rFonts w:ascii="Tahoma" w:hAnsi="Tahoma"/>
          <w:lang w:eastAsia="pt-BR"/>
        </w:rPr>
        <w:t>requisito</w:t>
      </w:r>
      <w:r w:rsidRPr="00B679E3">
        <w:rPr>
          <w:rFonts w:ascii="Tahoma" w:eastAsia="Arial" w:hAnsi="Tahoma"/>
          <w:lang w:eastAsia="pt-BR"/>
        </w:rPr>
        <w:t xml:space="preserve"> </w:t>
      </w:r>
      <w:r w:rsidRPr="00B679E3">
        <w:rPr>
          <w:rFonts w:ascii="Tahoma" w:hAnsi="Tahoma"/>
          <w:lang w:eastAsia="pt-BR"/>
        </w:rPr>
        <w:t>para</w:t>
      </w:r>
      <w:r w:rsidRPr="00B679E3">
        <w:rPr>
          <w:rFonts w:ascii="Tahoma" w:eastAsia="Arial" w:hAnsi="Tahoma"/>
          <w:lang w:eastAsia="pt-BR"/>
        </w:rPr>
        <w:t xml:space="preserve"> </w:t>
      </w:r>
      <w:r w:rsidRPr="00B679E3">
        <w:rPr>
          <w:rFonts w:ascii="Tahoma" w:hAnsi="Tahoma"/>
          <w:lang w:eastAsia="pt-BR"/>
        </w:rPr>
        <w:t>a</w:t>
      </w:r>
      <w:r w:rsidRPr="00B679E3">
        <w:rPr>
          <w:rFonts w:ascii="Tahoma" w:eastAsia="Arial" w:hAnsi="Tahoma"/>
          <w:lang w:eastAsia="pt-BR"/>
        </w:rPr>
        <w:t xml:space="preserve"> </w:t>
      </w:r>
      <w:r w:rsidRPr="00B679E3">
        <w:rPr>
          <w:rFonts w:ascii="Tahoma" w:hAnsi="Tahoma"/>
          <w:lang w:eastAsia="pt-BR"/>
        </w:rPr>
        <w:t>aprovação</w:t>
      </w:r>
      <w:r w:rsidRPr="00B679E3">
        <w:rPr>
          <w:rFonts w:ascii="Tahoma" w:eastAsia="Arial" w:hAnsi="Tahoma"/>
          <w:lang w:eastAsia="pt-BR"/>
        </w:rPr>
        <w:t xml:space="preserve"> </w:t>
      </w:r>
      <w:r w:rsidR="00EC18C2" w:rsidRPr="00B679E3">
        <w:rPr>
          <w:rFonts w:ascii="Tahoma" w:hAnsi="Tahoma"/>
          <w:lang w:eastAsia="pt-BR"/>
        </w:rPr>
        <w:t>n</w:t>
      </w:r>
      <w:r w:rsidRPr="00B679E3">
        <w:rPr>
          <w:rFonts w:ascii="Tahoma" w:hAnsi="Tahoma"/>
          <w:lang w:eastAsia="pt-BR"/>
        </w:rPr>
        <w:t>a</w:t>
      </w:r>
      <w:r w:rsidRPr="00B679E3">
        <w:rPr>
          <w:rFonts w:ascii="Tahoma" w:eastAsia="Arial" w:hAnsi="Tahoma"/>
          <w:lang w:eastAsia="pt-BR"/>
        </w:rPr>
        <w:t xml:space="preserve"> </w:t>
      </w:r>
      <w:r w:rsidR="00EC18C2" w:rsidRPr="00B679E3">
        <w:rPr>
          <w:rFonts w:ascii="Tahoma" w:hAnsi="Tahoma"/>
          <w:lang w:eastAsia="pt-BR"/>
        </w:rPr>
        <w:t>disciplina</w:t>
      </w:r>
    </w:p>
    <w:p w14:paraId="7C81E7A9" w14:textId="77777777" w:rsidR="00011919" w:rsidRPr="00B679E3" w:rsidRDefault="00FA721D" w:rsidP="0005677F">
      <w:pPr>
        <w:pStyle w:val="Auxcapa2"/>
        <w:rPr>
          <w:rFonts w:ascii="Tahoma" w:hAnsi="Tahoma"/>
          <w:lang w:eastAsia="pt-BR"/>
        </w:rPr>
      </w:pPr>
      <w:r w:rsidRPr="00B679E3">
        <w:rPr>
          <w:rFonts w:ascii="Tahoma" w:hAnsi="Tahoma"/>
          <w:lang w:eastAsia="pt-BR"/>
        </w:rPr>
        <w:t>DAS</w:t>
      </w:r>
      <w:r w:rsidRPr="00B679E3">
        <w:rPr>
          <w:rFonts w:ascii="Tahoma" w:eastAsia="Arial" w:hAnsi="Tahoma"/>
          <w:lang w:eastAsia="pt-BR"/>
        </w:rPr>
        <w:t xml:space="preserve"> </w:t>
      </w:r>
      <w:r w:rsidR="00EC18C2" w:rsidRPr="00B679E3">
        <w:rPr>
          <w:rFonts w:ascii="Tahoma" w:hAnsi="Tahoma"/>
          <w:lang w:eastAsia="pt-BR"/>
        </w:rPr>
        <w:t>551</w:t>
      </w:r>
      <w:r w:rsidRPr="00B679E3">
        <w:rPr>
          <w:rFonts w:ascii="Tahoma" w:hAnsi="Tahoma"/>
          <w:lang w:eastAsia="pt-BR"/>
        </w:rPr>
        <w:t>1:</w:t>
      </w:r>
      <w:r w:rsidRPr="00B679E3">
        <w:rPr>
          <w:rFonts w:ascii="Tahoma" w:eastAsia="Arial" w:hAnsi="Tahoma"/>
          <w:lang w:eastAsia="pt-BR"/>
        </w:rPr>
        <w:t xml:space="preserve"> </w:t>
      </w:r>
      <w:r w:rsidR="00EC18C2" w:rsidRPr="00B679E3">
        <w:rPr>
          <w:rFonts w:ascii="Tahoma" w:hAnsi="Tahoma"/>
          <w:lang w:eastAsia="pt-BR"/>
        </w:rPr>
        <w:t>Projeto de Fim de Curso</w:t>
      </w:r>
    </w:p>
    <w:p w14:paraId="1EA12DD1" w14:textId="77777777" w:rsidR="00FA721D" w:rsidRPr="00B679E3" w:rsidRDefault="005B6C7C" w:rsidP="0005677F">
      <w:pPr>
        <w:pStyle w:val="Auxcapa2"/>
        <w:spacing w:after="1680"/>
        <w:rPr>
          <w:rFonts w:ascii="Tahoma" w:hAnsi="Tahoma"/>
          <w:lang w:eastAsia="pt-BR"/>
        </w:rPr>
      </w:pPr>
      <w:r w:rsidRPr="00B679E3">
        <w:rPr>
          <w:rFonts w:ascii="Tahoma" w:hAnsi="Tahoma"/>
          <w:lang w:eastAsia="pt-BR"/>
        </w:rPr>
        <w:t>Victor Gomes de Oliveira</w:t>
      </w:r>
    </w:p>
    <w:p w14:paraId="2867624D" w14:textId="77777777" w:rsidR="00011919" w:rsidRPr="00B679E3" w:rsidRDefault="00011919" w:rsidP="00B679E3">
      <w:pPr>
        <w:pStyle w:val="Auxcapa3"/>
        <w:jc w:val="both"/>
        <w:rPr>
          <w:rFonts w:ascii="Tahoma" w:hAnsi="Tahoma"/>
          <w:lang w:eastAsia="pt-BR"/>
        </w:rPr>
      </w:pPr>
    </w:p>
    <w:p w14:paraId="2132E05E" w14:textId="77777777" w:rsidR="00FA721D" w:rsidRPr="00B679E3" w:rsidRDefault="00FA721D" w:rsidP="0005677F">
      <w:pPr>
        <w:pStyle w:val="Auxcapa3"/>
        <w:rPr>
          <w:rFonts w:ascii="Tahoma" w:hAnsi="Tahoma"/>
          <w:lang w:eastAsia="pt-BR"/>
        </w:rPr>
        <w:sectPr w:rsidR="00FA721D" w:rsidRPr="00B679E3">
          <w:pgSz w:w="11906" w:h="16838"/>
          <w:pgMar w:top="1686" w:right="1134" w:bottom="1686" w:left="1701" w:header="1418" w:footer="1418" w:gutter="0"/>
          <w:pgNumType w:start="1"/>
          <w:cols w:space="720"/>
          <w:titlePg/>
          <w:docGrid w:linePitch="360"/>
        </w:sectPr>
      </w:pPr>
      <w:r w:rsidRPr="00B679E3">
        <w:rPr>
          <w:rFonts w:ascii="Tahoma" w:hAnsi="Tahoma"/>
          <w:lang w:eastAsia="pt-BR"/>
        </w:rPr>
        <w:t>Florianópolis,</w:t>
      </w:r>
      <w:r w:rsidRPr="00B679E3">
        <w:rPr>
          <w:rFonts w:ascii="Tahoma" w:eastAsia="Arial" w:hAnsi="Tahoma"/>
          <w:lang w:eastAsia="pt-BR"/>
        </w:rPr>
        <w:t xml:space="preserve"> </w:t>
      </w:r>
      <w:r w:rsidR="005B6C7C" w:rsidRPr="00B679E3">
        <w:rPr>
          <w:rFonts w:ascii="Tahoma" w:eastAsia="Arial" w:hAnsi="Tahoma"/>
          <w:lang w:eastAsia="pt-BR"/>
        </w:rPr>
        <w:t>Junho</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005B6C7C" w:rsidRPr="00B679E3">
        <w:rPr>
          <w:rFonts w:ascii="Tahoma" w:hAnsi="Tahoma"/>
          <w:lang w:eastAsia="pt-BR"/>
        </w:rPr>
        <w:t>2014</w:t>
      </w:r>
    </w:p>
    <w:p w14:paraId="37D6390F" w14:textId="77777777" w:rsidR="00FA721D" w:rsidRPr="00B679E3" w:rsidRDefault="00FA721D" w:rsidP="00B679E3">
      <w:pPr>
        <w:pStyle w:val="Auxcapa4"/>
        <w:pageBreakBefore/>
        <w:jc w:val="both"/>
        <w:rPr>
          <w:rFonts w:ascii="Tahoma" w:hAnsi="Tahoma"/>
          <w:i/>
          <w:sz w:val="30"/>
          <w:lang w:eastAsia="pt-BR"/>
        </w:rPr>
      </w:pPr>
    </w:p>
    <w:p w14:paraId="3057D628" w14:textId="77777777" w:rsidR="00FA721D" w:rsidRPr="00B679E3" w:rsidRDefault="00FA721D" w:rsidP="00B679E3">
      <w:pPr>
        <w:pStyle w:val="Auxcapa4"/>
        <w:jc w:val="both"/>
        <w:rPr>
          <w:rFonts w:ascii="Tahoma" w:hAnsi="Tahoma"/>
          <w:i/>
          <w:sz w:val="30"/>
          <w:lang w:eastAsia="pt-BR"/>
        </w:rPr>
      </w:pPr>
    </w:p>
    <w:p w14:paraId="34BF90FA" w14:textId="77777777" w:rsidR="00FA721D" w:rsidRPr="00B679E3" w:rsidRDefault="00D46595" w:rsidP="00520047">
      <w:pPr>
        <w:pStyle w:val="Auxcapa4"/>
        <w:rPr>
          <w:rFonts w:ascii="Tahoma" w:hAnsi="Tahoma"/>
          <w:lang w:eastAsia="pt-BR"/>
        </w:rPr>
      </w:pPr>
      <w:r w:rsidRPr="00D46595">
        <w:rPr>
          <w:rFonts w:ascii="Tahoma" w:hAnsi="Tahoma"/>
          <w:lang w:eastAsia="pt-BR"/>
        </w:rPr>
        <w:t xml:space="preserve">Análise e Proposição de Melhorias no Processo de </w:t>
      </w:r>
      <w:del w:id="2" w:author="Joao Fernando Oliveira" w:date="2014-07-12T16:39:00Z">
        <w:r w:rsidRPr="00D46595" w:rsidDel="002A3B70">
          <w:rPr>
            <w:rFonts w:ascii="Tahoma" w:hAnsi="Tahoma"/>
            <w:lang w:eastAsia="pt-BR"/>
          </w:rPr>
          <w:delText>Gerência</w:delText>
        </w:r>
      </w:del>
      <w:ins w:id="3" w:author="Joao Fernando Oliveira" w:date="2014-07-12T16:39:00Z">
        <w:r w:rsidR="002A3B70">
          <w:rPr>
            <w:rFonts w:ascii="Tahoma" w:hAnsi="Tahoma"/>
            <w:lang w:eastAsia="pt-BR"/>
          </w:rPr>
          <w:t>Gestão</w:t>
        </w:r>
      </w:ins>
      <w:r w:rsidRPr="00D46595">
        <w:rPr>
          <w:rFonts w:ascii="Tahoma" w:hAnsi="Tahoma"/>
          <w:lang w:eastAsia="pt-BR"/>
        </w:rPr>
        <w:t xml:space="preserve"> de Projetos e de Desenvolvimento de Software – Um Estudo de Caso.</w:t>
      </w:r>
    </w:p>
    <w:p w14:paraId="3429957F" w14:textId="77777777" w:rsidR="00FA721D" w:rsidRPr="00B679E3" w:rsidRDefault="00FA721D" w:rsidP="00B679E3">
      <w:pPr>
        <w:pStyle w:val="Auxcapa4"/>
        <w:jc w:val="both"/>
        <w:rPr>
          <w:rFonts w:ascii="Tahoma" w:hAnsi="Tahoma"/>
          <w:lang w:eastAsia="pt-BR"/>
        </w:rPr>
      </w:pPr>
    </w:p>
    <w:p w14:paraId="3A58F856" w14:textId="77777777" w:rsidR="00FA721D" w:rsidRPr="00B679E3" w:rsidRDefault="005B6C7C" w:rsidP="0005677F">
      <w:pPr>
        <w:pStyle w:val="Auxcapa7"/>
        <w:rPr>
          <w:rFonts w:ascii="Tahoma" w:hAnsi="Tahoma"/>
          <w:lang w:eastAsia="pt-BR"/>
        </w:rPr>
      </w:pPr>
      <w:r w:rsidRPr="00B679E3">
        <w:rPr>
          <w:rFonts w:ascii="Tahoma" w:hAnsi="Tahoma"/>
          <w:lang w:eastAsia="pt-BR"/>
        </w:rPr>
        <w:t>Victor Gomes de Oliveira</w:t>
      </w:r>
    </w:p>
    <w:p w14:paraId="023BD4DC" w14:textId="77777777" w:rsidR="00FA721D" w:rsidRPr="00B679E3" w:rsidRDefault="00EC18C2" w:rsidP="0005677F">
      <w:pPr>
        <w:pStyle w:val="Auxcapa5"/>
        <w:rPr>
          <w:rFonts w:ascii="Tahoma" w:eastAsia="Arial" w:hAnsi="Tahoma"/>
          <w:lang w:eastAsia="pt-BR"/>
        </w:rPr>
      </w:pPr>
      <w:r w:rsidRPr="00B679E3">
        <w:rPr>
          <w:rFonts w:ascii="Tahoma" w:hAnsi="Tahoma"/>
          <w:lang w:eastAsia="pt-BR"/>
        </w:rPr>
        <w:t>Esta</w:t>
      </w:r>
      <w:r w:rsidR="00FA721D" w:rsidRPr="00B679E3">
        <w:rPr>
          <w:rFonts w:ascii="Tahoma" w:eastAsia="Arial" w:hAnsi="Tahoma"/>
          <w:lang w:eastAsia="pt-BR"/>
        </w:rPr>
        <w:t xml:space="preserve"> </w:t>
      </w:r>
      <w:r w:rsidRPr="00B679E3">
        <w:rPr>
          <w:rFonts w:ascii="Tahoma" w:hAnsi="Tahoma"/>
          <w:lang w:eastAsia="pt-BR"/>
        </w:rPr>
        <w:t>monografia</w:t>
      </w:r>
      <w:r w:rsidR="00FA721D" w:rsidRPr="00B679E3">
        <w:rPr>
          <w:rFonts w:ascii="Tahoma" w:eastAsia="Arial" w:hAnsi="Tahoma"/>
          <w:lang w:eastAsia="pt-BR"/>
        </w:rPr>
        <w:t xml:space="preserve"> </w:t>
      </w:r>
      <w:r w:rsidR="00FA721D" w:rsidRPr="00B679E3">
        <w:rPr>
          <w:rFonts w:ascii="Tahoma" w:hAnsi="Tahoma"/>
          <w:lang w:eastAsia="pt-BR"/>
        </w:rPr>
        <w:t>foi</w:t>
      </w:r>
      <w:r w:rsidR="00FA721D" w:rsidRPr="00B679E3">
        <w:rPr>
          <w:rFonts w:ascii="Tahoma" w:eastAsia="Arial" w:hAnsi="Tahoma"/>
          <w:lang w:eastAsia="pt-BR"/>
        </w:rPr>
        <w:t xml:space="preserve"> </w:t>
      </w:r>
      <w:r w:rsidRPr="00B679E3">
        <w:rPr>
          <w:rFonts w:ascii="Tahoma" w:hAnsi="Tahoma"/>
          <w:lang w:eastAsia="pt-BR"/>
        </w:rPr>
        <w:t>julgada</w:t>
      </w:r>
      <w:r w:rsidR="00FA721D" w:rsidRPr="00B679E3">
        <w:rPr>
          <w:rFonts w:ascii="Tahoma" w:eastAsia="Arial" w:hAnsi="Tahoma"/>
          <w:lang w:eastAsia="pt-BR"/>
        </w:rPr>
        <w:t xml:space="preserve"> </w:t>
      </w:r>
      <w:r w:rsidR="00FA721D" w:rsidRPr="00B679E3">
        <w:rPr>
          <w:rFonts w:ascii="Tahoma" w:hAnsi="Tahoma"/>
          <w:lang w:eastAsia="pt-BR"/>
        </w:rPr>
        <w:t>no</w:t>
      </w:r>
      <w:r w:rsidR="00FA721D" w:rsidRPr="00B679E3">
        <w:rPr>
          <w:rFonts w:ascii="Tahoma" w:eastAsia="Arial" w:hAnsi="Tahoma"/>
          <w:lang w:eastAsia="pt-BR"/>
        </w:rPr>
        <w:t xml:space="preserve"> </w:t>
      </w:r>
      <w:r w:rsidR="00FA721D" w:rsidRPr="00B679E3">
        <w:rPr>
          <w:rFonts w:ascii="Tahoma" w:hAnsi="Tahoma"/>
          <w:lang w:eastAsia="pt-BR"/>
        </w:rPr>
        <w:t>contexto</w:t>
      </w:r>
      <w:r w:rsidR="00FA721D" w:rsidRPr="00B679E3">
        <w:rPr>
          <w:rFonts w:ascii="Tahoma" w:eastAsia="Arial" w:hAnsi="Tahoma"/>
          <w:lang w:eastAsia="pt-BR"/>
        </w:rPr>
        <w:t xml:space="preserve"> </w:t>
      </w:r>
      <w:r w:rsidR="00FA721D" w:rsidRPr="00B679E3">
        <w:rPr>
          <w:rFonts w:ascii="Tahoma" w:hAnsi="Tahoma"/>
          <w:lang w:eastAsia="pt-BR"/>
        </w:rPr>
        <w:t>da</w:t>
      </w:r>
      <w:r w:rsidR="00FA721D" w:rsidRPr="00B679E3">
        <w:rPr>
          <w:rFonts w:ascii="Tahoma" w:eastAsia="Arial" w:hAnsi="Tahoma"/>
          <w:lang w:eastAsia="pt-BR"/>
        </w:rPr>
        <w:t xml:space="preserve"> </w:t>
      </w:r>
      <w:r w:rsidR="00FA721D" w:rsidRPr="00B679E3">
        <w:rPr>
          <w:rFonts w:ascii="Tahoma" w:hAnsi="Tahoma"/>
          <w:lang w:eastAsia="pt-BR"/>
        </w:rPr>
        <w:t>disciplina</w:t>
      </w:r>
    </w:p>
    <w:p w14:paraId="4C61B8B0" w14:textId="77777777" w:rsidR="00FA721D" w:rsidRPr="00B679E3" w:rsidRDefault="00FA721D" w:rsidP="0005677F">
      <w:pPr>
        <w:pStyle w:val="Auxcapa6"/>
        <w:rPr>
          <w:rFonts w:ascii="Tahoma" w:eastAsia="Arial" w:hAnsi="Tahoma"/>
          <w:lang w:eastAsia="pt-BR"/>
        </w:rPr>
      </w:pPr>
      <w:r w:rsidRPr="00B679E3">
        <w:rPr>
          <w:rFonts w:ascii="Tahoma" w:hAnsi="Tahoma"/>
          <w:lang w:eastAsia="pt-BR"/>
        </w:rPr>
        <w:t>DAS</w:t>
      </w:r>
      <w:r w:rsidR="00EC18C2" w:rsidRPr="00B679E3">
        <w:rPr>
          <w:rFonts w:ascii="Tahoma" w:hAnsi="Tahoma"/>
          <w:lang w:eastAsia="pt-BR"/>
        </w:rPr>
        <w:t>551</w:t>
      </w:r>
      <w:r w:rsidRPr="00B679E3">
        <w:rPr>
          <w:rFonts w:ascii="Tahoma" w:hAnsi="Tahoma"/>
          <w:lang w:eastAsia="pt-BR"/>
        </w:rPr>
        <w:t>1:</w:t>
      </w:r>
      <w:r w:rsidRPr="00B679E3">
        <w:rPr>
          <w:rFonts w:ascii="Tahoma" w:eastAsia="Arial" w:hAnsi="Tahoma"/>
          <w:lang w:eastAsia="pt-BR"/>
        </w:rPr>
        <w:t xml:space="preserve"> </w:t>
      </w:r>
      <w:r w:rsidR="00EC18C2" w:rsidRPr="00B679E3">
        <w:rPr>
          <w:rFonts w:ascii="Tahoma" w:hAnsi="Tahoma"/>
          <w:lang w:eastAsia="pt-BR"/>
        </w:rPr>
        <w:t>Projeto de Fim de Curso</w:t>
      </w:r>
    </w:p>
    <w:p w14:paraId="5BF71DB1" w14:textId="77777777" w:rsidR="00FA721D" w:rsidRPr="00B679E3" w:rsidRDefault="00FA721D" w:rsidP="0005677F">
      <w:pPr>
        <w:pStyle w:val="Auxcapa5"/>
        <w:rPr>
          <w:rFonts w:ascii="Tahoma" w:hAnsi="Tahoma"/>
          <w:lang w:eastAsia="pt-BR"/>
        </w:rPr>
      </w:pPr>
      <w:r w:rsidRPr="00B679E3">
        <w:rPr>
          <w:rFonts w:ascii="Tahoma" w:hAnsi="Tahoma"/>
          <w:lang w:eastAsia="pt-BR"/>
        </w:rPr>
        <w:t>e</w:t>
      </w:r>
      <w:r w:rsidRPr="00B679E3">
        <w:rPr>
          <w:rFonts w:ascii="Tahoma" w:eastAsia="Arial" w:hAnsi="Tahoma"/>
          <w:lang w:eastAsia="pt-BR"/>
        </w:rPr>
        <w:t xml:space="preserve"> </w:t>
      </w:r>
      <w:r w:rsidR="00EC18C2" w:rsidRPr="00B679E3">
        <w:rPr>
          <w:rFonts w:ascii="Tahoma" w:hAnsi="Tahoma"/>
          <w:lang w:eastAsia="pt-BR"/>
        </w:rPr>
        <w:t>aprovada</w:t>
      </w:r>
      <w:r w:rsidRPr="00B679E3">
        <w:rPr>
          <w:rFonts w:ascii="Tahoma" w:eastAsia="Arial" w:hAnsi="Tahoma"/>
          <w:lang w:eastAsia="pt-BR"/>
        </w:rPr>
        <w:t xml:space="preserve"> </w:t>
      </w:r>
      <w:r w:rsidRPr="00B679E3">
        <w:rPr>
          <w:rFonts w:ascii="Tahoma" w:hAnsi="Tahoma"/>
          <w:lang w:eastAsia="pt-BR"/>
        </w:rPr>
        <w:t>na</w:t>
      </w:r>
      <w:r w:rsidRPr="00B679E3">
        <w:rPr>
          <w:rFonts w:ascii="Tahoma" w:eastAsia="Arial" w:hAnsi="Tahoma"/>
          <w:lang w:eastAsia="pt-BR"/>
        </w:rPr>
        <w:t xml:space="preserve"> </w:t>
      </w:r>
      <w:r w:rsidRPr="00B679E3">
        <w:rPr>
          <w:rFonts w:ascii="Tahoma" w:hAnsi="Tahoma"/>
          <w:lang w:eastAsia="pt-BR"/>
        </w:rPr>
        <w:t>sua</w:t>
      </w:r>
      <w:r w:rsidRPr="00B679E3">
        <w:rPr>
          <w:rFonts w:ascii="Tahoma" w:eastAsia="Arial" w:hAnsi="Tahoma"/>
          <w:lang w:eastAsia="pt-BR"/>
        </w:rPr>
        <w:t xml:space="preserve"> </w:t>
      </w:r>
      <w:r w:rsidRPr="00B679E3">
        <w:rPr>
          <w:rFonts w:ascii="Tahoma" w:hAnsi="Tahoma"/>
          <w:lang w:eastAsia="pt-BR"/>
        </w:rPr>
        <w:t>forma</w:t>
      </w:r>
      <w:r w:rsidRPr="00B679E3">
        <w:rPr>
          <w:rFonts w:ascii="Tahoma" w:eastAsia="Arial" w:hAnsi="Tahoma"/>
          <w:lang w:eastAsia="pt-BR"/>
        </w:rPr>
        <w:t xml:space="preserve"> </w:t>
      </w:r>
      <w:r w:rsidRPr="00B679E3">
        <w:rPr>
          <w:rFonts w:ascii="Tahoma" w:hAnsi="Tahoma"/>
          <w:lang w:eastAsia="pt-BR"/>
        </w:rPr>
        <w:t>final</w:t>
      </w:r>
      <w:r w:rsidRPr="00B679E3">
        <w:rPr>
          <w:rFonts w:ascii="Tahoma" w:eastAsia="Arial" w:hAnsi="Tahoma"/>
          <w:lang w:eastAsia="pt-BR"/>
        </w:rPr>
        <w:t xml:space="preserve"> </w:t>
      </w:r>
      <w:r w:rsidRPr="00B679E3">
        <w:rPr>
          <w:rFonts w:ascii="Tahoma" w:hAnsi="Tahoma"/>
          <w:lang w:eastAsia="pt-BR"/>
        </w:rPr>
        <w:t>pelo</w:t>
      </w:r>
    </w:p>
    <w:p w14:paraId="323AF368" w14:textId="77777777" w:rsidR="00FA721D" w:rsidRPr="00B679E3" w:rsidRDefault="00FA721D" w:rsidP="0005677F">
      <w:pPr>
        <w:pStyle w:val="Auxcapa6"/>
        <w:rPr>
          <w:rFonts w:ascii="Tahoma" w:hAnsi="Tahoma"/>
          <w:lang w:eastAsia="pt-BR"/>
        </w:rPr>
      </w:pPr>
      <w:r w:rsidRPr="00B679E3">
        <w:rPr>
          <w:rFonts w:ascii="Tahoma" w:hAnsi="Tahoma"/>
          <w:lang w:eastAsia="pt-BR"/>
        </w:rPr>
        <w:t>Curso</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Engenharia</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Controle</w:t>
      </w:r>
      <w:r w:rsidRPr="00B679E3">
        <w:rPr>
          <w:rFonts w:ascii="Tahoma" w:eastAsia="Arial" w:hAnsi="Tahoma"/>
          <w:lang w:eastAsia="pt-BR"/>
        </w:rPr>
        <w:t xml:space="preserve"> </w:t>
      </w:r>
      <w:r w:rsidRPr="00B679E3">
        <w:rPr>
          <w:rFonts w:ascii="Tahoma" w:hAnsi="Tahoma"/>
          <w:lang w:eastAsia="pt-BR"/>
        </w:rPr>
        <w:t>e</w:t>
      </w:r>
      <w:r w:rsidRPr="00B679E3">
        <w:rPr>
          <w:rFonts w:ascii="Tahoma" w:eastAsia="Arial" w:hAnsi="Tahoma"/>
          <w:lang w:eastAsia="pt-BR"/>
        </w:rPr>
        <w:t xml:space="preserve"> </w:t>
      </w:r>
      <w:r w:rsidRPr="00B679E3">
        <w:rPr>
          <w:rFonts w:ascii="Tahoma" w:hAnsi="Tahoma"/>
          <w:lang w:eastAsia="pt-BR"/>
        </w:rPr>
        <w:t>Automação</w:t>
      </w:r>
    </w:p>
    <w:p w14:paraId="1A98AA09" w14:textId="77777777" w:rsidR="00FA721D" w:rsidRPr="00B679E3" w:rsidRDefault="00FA721D" w:rsidP="00B679E3">
      <w:pPr>
        <w:pStyle w:val="Auxcapa6"/>
        <w:jc w:val="both"/>
        <w:rPr>
          <w:rFonts w:ascii="Tahoma" w:hAnsi="Tahoma"/>
          <w:lang w:eastAsia="pt-BR"/>
        </w:rPr>
      </w:pPr>
    </w:p>
    <w:p w14:paraId="6DBFD928" w14:textId="77777777" w:rsidR="00FA721D" w:rsidRPr="00B679E3" w:rsidRDefault="00FA721D" w:rsidP="00B679E3">
      <w:pPr>
        <w:pStyle w:val="Auxcapa6"/>
        <w:jc w:val="both"/>
        <w:rPr>
          <w:rFonts w:ascii="Tahoma" w:hAnsi="Tahoma"/>
          <w:lang w:eastAsia="pt-BR"/>
        </w:rPr>
      </w:pPr>
    </w:p>
    <w:p w14:paraId="73FAD514" w14:textId="77777777" w:rsidR="00EC18C2" w:rsidRPr="00B679E3" w:rsidRDefault="00EC18C2" w:rsidP="00B679E3">
      <w:pPr>
        <w:pStyle w:val="Auxcapa6"/>
        <w:jc w:val="both"/>
        <w:rPr>
          <w:rFonts w:ascii="Tahoma" w:hAnsi="Tahoma"/>
          <w:lang w:eastAsia="pt-BR"/>
        </w:rPr>
      </w:pPr>
    </w:p>
    <w:p w14:paraId="78CD62B6" w14:textId="77777777" w:rsidR="00EC18C2" w:rsidRPr="00B679E3" w:rsidRDefault="00EC18C2" w:rsidP="0005677F">
      <w:pPr>
        <w:pStyle w:val="Auxcapa7"/>
        <w:rPr>
          <w:rFonts w:ascii="Tahoma" w:hAnsi="Tahoma"/>
          <w:lang w:eastAsia="pt-BR"/>
        </w:rPr>
      </w:pPr>
    </w:p>
    <w:p w14:paraId="7A50E975" w14:textId="77777777" w:rsidR="00EC18C2" w:rsidRPr="00B679E3" w:rsidRDefault="00EC18C2" w:rsidP="0005677F">
      <w:pPr>
        <w:pStyle w:val="Auxcapa7"/>
        <w:rPr>
          <w:rFonts w:ascii="Tahoma" w:hAnsi="Tahoma"/>
          <w:lang w:eastAsia="pt-BR"/>
        </w:rPr>
      </w:pPr>
    </w:p>
    <w:p w14:paraId="0D192BC3" w14:textId="77777777" w:rsidR="00EC18C2" w:rsidRPr="00B679E3" w:rsidRDefault="00EC18C2" w:rsidP="0005677F">
      <w:pPr>
        <w:pStyle w:val="Auxcapa7"/>
        <w:rPr>
          <w:rFonts w:ascii="Tahoma" w:hAnsi="Tahoma"/>
          <w:lang w:eastAsia="pt-BR"/>
        </w:rPr>
      </w:pPr>
    </w:p>
    <w:p w14:paraId="19B08DDE" w14:textId="77777777" w:rsidR="00EC18C2" w:rsidRPr="00B679E3" w:rsidRDefault="00EC18C2" w:rsidP="0005677F">
      <w:pPr>
        <w:pStyle w:val="Auxcapa7"/>
        <w:rPr>
          <w:rFonts w:ascii="Tahoma" w:hAnsi="Tahoma"/>
          <w:lang w:eastAsia="pt-BR"/>
        </w:rPr>
      </w:pPr>
      <w:r w:rsidRPr="00B679E3">
        <w:rPr>
          <w:rFonts w:ascii="Tahoma" w:hAnsi="Tahoma"/>
          <w:i w:val="0"/>
          <w:lang w:eastAsia="pt-BR"/>
        </w:rPr>
        <w:t>Prof.</w:t>
      </w:r>
      <w:r w:rsidRPr="00B679E3">
        <w:rPr>
          <w:rFonts w:ascii="Tahoma" w:eastAsia="Arial" w:hAnsi="Tahoma"/>
          <w:lang w:eastAsia="pt-BR"/>
        </w:rPr>
        <w:t xml:space="preserve"> </w:t>
      </w:r>
      <w:r w:rsidR="005B6C7C" w:rsidRPr="00B679E3">
        <w:rPr>
          <w:rFonts w:ascii="Tahoma" w:hAnsi="Tahoma"/>
          <w:lang w:eastAsia="pt-BR"/>
        </w:rPr>
        <w:t>Ricardo José Rabelo</w:t>
      </w:r>
    </w:p>
    <w:p w14:paraId="253F2FB4" w14:textId="77777777" w:rsidR="00EC18C2" w:rsidRPr="00B679E3" w:rsidRDefault="00EC18C2" w:rsidP="0005677F">
      <w:pPr>
        <w:pStyle w:val="Auxcapa7"/>
        <w:spacing w:after="0"/>
        <w:rPr>
          <w:rFonts w:ascii="Tahoma" w:hAnsi="Tahoma"/>
          <w:lang w:eastAsia="pt-BR"/>
        </w:rPr>
      </w:pPr>
      <w:r w:rsidRPr="00B679E3">
        <w:rPr>
          <w:rFonts w:ascii="Tahoma" w:hAnsi="Tahoma"/>
          <w:lang w:eastAsia="pt-BR"/>
        </w:rPr>
        <w:t>_______________________</w:t>
      </w:r>
    </w:p>
    <w:p w14:paraId="0415CCC2" w14:textId="77777777" w:rsidR="00EC18C2" w:rsidRPr="00B679E3" w:rsidRDefault="00EC18C2" w:rsidP="0005677F">
      <w:pPr>
        <w:pStyle w:val="Auxcapa7"/>
        <w:spacing w:after="0"/>
        <w:rPr>
          <w:rFonts w:ascii="Tahoma" w:hAnsi="Tahoma"/>
          <w:b w:val="0"/>
          <w:i w:val="0"/>
          <w:sz w:val="20"/>
          <w:lang w:eastAsia="pt-BR"/>
        </w:rPr>
      </w:pPr>
      <w:r w:rsidRPr="00B679E3">
        <w:rPr>
          <w:rFonts w:ascii="Tahoma" w:hAnsi="Tahoma"/>
          <w:b w:val="0"/>
          <w:i w:val="0"/>
          <w:sz w:val="20"/>
          <w:lang w:eastAsia="pt-BR"/>
        </w:rPr>
        <w:t>Assinatura</w:t>
      </w:r>
      <w:r w:rsidRPr="00B679E3">
        <w:rPr>
          <w:rFonts w:ascii="Tahoma" w:eastAsia="Arial" w:hAnsi="Tahoma"/>
          <w:b w:val="0"/>
          <w:i w:val="0"/>
          <w:sz w:val="20"/>
          <w:lang w:eastAsia="pt-BR"/>
        </w:rPr>
        <w:t xml:space="preserve"> </w:t>
      </w:r>
      <w:r w:rsidRPr="00B679E3">
        <w:rPr>
          <w:rFonts w:ascii="Tahoma" w:hAnsi="Tahoma"/>
          <w:b w:val="0"/>
          <w:i w:val="0"/>
          <w:sz w:val="20"/>
          <w:lang w:eastAsia="pt-BR"/>
        </w:rPr>
        <w:t>do</w:t>
      </w:r>
      <w:r w:rsidRPr="00B679E3">
        <w:rPr>
          <w:rFonts w:ascii="Tahoma" w:eastAsia="Arial" w:hAnsi="Tahoma"/>
          <w:b w:val="0"/>
          <w:i w:val="0"/>
          <w:sz w:val="20"/>
          <w:lang w:eastAsia="pt-BR"/>
        </w:rPr>
        <w:t xml:space="preserve"> </w:t>
      </w:r>
      <w:r w:rsidRPr="00B679E3">
        <w:rPr>
          <w:rFonts w:ascii="Tahoma" w:hAnsi="Tahoma"/>
          <w:b w:val="0"/>
          <w:i w:val="0"/>
          <w:sz w:val="20"/>
          <w:lang w:eastAsia="pt-BR"/>
        </w:rPr>
        <w:t>Orientador</w:t>
      </w:r>
    </w:p>
    <w:p w14:paraId="535CE313" w14:textId="77777777" w:rsidR="00EC18C2" w:rsidRPr="00B679E3" w:rsidRDefault="00EC18C2" w:rsidP="00B679E3">
      <w:pPr>
        <w:pStyle w:val="Auxcapa7"/>
        <w:jc w:val="both"/>
        <w:rPr>
          <w:rFonts w:ascii="Tahoma" w:hAnsi="Tahoma"/>
          <w:lang w:eastAsia="pt-BR"/>
        </w:rPr>
      </w:pPr>
    </w:p>
    <w:p w14:paraId="2D803D60" w14:textId="77777777" w:rsidR="00243AA0" w:rsidRPr="00B679E3" w:rsidRDefault="00243AA0" w:rsidP="00B679E3">
      <w:pPr>
        <w:pStyle w:val="Auxcapa7"/>
        <w:jc w:val="both"/>
        <w:rPr>
          <w:rFonts w:ascii="Tahoma" w:hAnsi="Tahoma"/>
          <w:lang w:eastAsia="pt-BR"/>
        </w:rPr>
      </w:pPr>
    </w:p>
    <w:p w14:paraId="2BBF4DD0" w14:textId="77777777" w:rsidR="00EC18C2" w:rsidRPr="00B679E3" w:rsidRDefault="00EC18C2" w:rsidP="00B679E3">
      <w:pPr>
        <w:pStyle w:val="Auxcapa7"/>
        <w:jc w:val="both"/>
        <w:rPr>
          <w:rFonts w:ascii="Tahoma" w:hAnsi="Tahoma"/>
          <w:b w:val="0"/>
          <w:i w:val="0"/>
          <w:sz w:val="32"/>
          <w:lang w:eastAsia="pt-BR"/>
        </w:rPr>
      </w:pPr>
      <w:r w:rsidRPr="00B679E3">
        <w:rPr>
          <w:rFonts w:ascii="Tahoma" w:hAnsi="Tahoma"/>
          <w:b w:val="0"/>
          <w:i w:val="0"/>
          <w:sz w:val="32"/>
          <w:lang w:eastAsia="pt-BR"/>
        </w:rPr>
        <w:t>Banca Examinadora:</w:t>
      </w:r>
    </w:p>
    <w:p w14:paraId="6518F868" w14:textId="77777777" w:rsidR="00EC18C2" w:rsidRPr="00B679E3" w:rsidRDefault="00EC18C2" w:rsidP="0005677F">
      <w:pPr>
        <w:pStyle w:val="Auxcapa7"/>
        <w:jc w:val="right"/>
        <w:rPr>
          <w:rFonts w:ascii="Tahoma" w:hAnsi="Tahoma"/>
          <w:b w:val="0"/>
          <w:i w:val="0"/>
          <w:sz w:val="32"/>
          <w:lang w:eastAsia="pt-BR"/>
        </w:rPr>
      </w:pPr>
    </w:p>
    <w:p w14:paraId="09FE9171" w14:textId="77777777" w:rsidR="00EC18C2" w:rsidRPr="00B679E3" w:rsidRDefault="005B6C7C"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Marcelo Henrique Salloum dos Santos</w:t>
      </w:r>
    </w:p>
    <w:p w14:paraId="061E3F7F" w14:textId="77777777" w:rsidR="00EC18C2" w:rsidRPr="00B679E3" w:rsidRDefault="00D83BEA" w:rsidP="0005677F">
      <w:pPr>
        <w:pStyle w:val="Auxcapa7"/>
        <w:spacing w:after="0"/>
        <w:jc w:val="right"/>
        <w:rPr>
          <w:rFonts w:ascii="Tahoma" w:hAnsi="Tahoma"/>
          <w:b w:val="0"/>
          <w:sz w:val="28"/>
          <w:lang w:eastAsia="pt-BR"/>
        </w:rPr>
      </w:pPr>
      <w:r w:rsidRPr="00B679E3">
        <w:rPr>
          <w:rFonts w:ascii="Tahoma" w:hAnsi="Tahoma"/>
          <w:b w:val="0"/>
          <w:sz w:val="28"/>
          <w:lang w:eastAsia="pt-BR"/>
        </w:rPr>
        <w:t>Orientador d</w:t>
      </w:r>
      <w:r w:rsidR="00EC18C2" w:rsidRPr="00B679E3">
        <w:rPr>
          <w:rFonts w:ascii="Tahoma" w:hAnsi="Tahoma"/>
          <w:b w:val="0"/>
          <w:sz w:val="28"/>
          <w:lang w:eastAsia="pt-BR"/>
        </w:rPr>
        <w:t>a Empresa</w:t>
      </w:r>
    </w:p>
    <w:p w14:paraId="51769B64" w14:textId="77777777" w:rsidR="00EC18C2" w:rsidRPr="00B679E3" w:rsidRDefault="00EC18C2" w:rsidP="0005677F">
      <w:pPr>
        <w:pStyle w:val="Auxcapa7"/>
        <w:spacing w:after="0"/>
        <w:jc w:val="right"/>
        <w:rPr>
          <w:rFonts w:ascii="Tahoma" w:hAnsi="Tahoma"/>
          <w:b w:val="0"/>
          <w:i w:val="0"/>
          <w:sz w:val="28"/>
          <w:lang w:eastAsia="pt-BR"/>
        </w:rPr>
      </w:pPr>
    </w:p>
    <w:p w14:paraId="4E342444" w14:textId="77777777" w:rsidR="00EC18C2" w:rsidRPr="00B679E3" w:rsidRDefault="00EC18C2" w:rsidP="0005677F">
      <w:pPr>
        <w:pStyle w:val="Auxcapa7"/>
        <w:spacing w:after="0"/>
        <w:jc w:val="right"/>
        <w:rPr>
          <w:rFonts w:ascii="Tahoma" w:hAnsi="Tahoma"/>
          <w:b w:val="0"/>
          <w:i w:val="0"/>
          <w:sz w:val="28"/>
          <w:lang w:eastAsia="pt-BR"/>
        </w:rPr>
      </w:pPr>
    </w:p>
    <w:p w14:paraId="416035D8"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Prof. </w:t>
      </w:r>
      <w:r w:rsidR="005B6C7C" w:rsidRPr="00B679E3">
        <w:rPr>
          <w:rFonts w:ascii="Tahoma" w:hAnsi="Tahoma"/>
          <w:b w:val="0"/>
          <w:i w:val="0"/>
          <w:sz w:val="28"/>
          <w:lang w:eastAsia="pt-BR"/>
        </w:rPr>
        <w:t>Ricardo José Rabelo</w:t>
      </w:r>
    </w:p>
    <w:p w14:paraId="22FE83F3"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 xml:space="preserve">Orientador </w:t>
      </w:r>
      <w:r w:rsidR="00D83BEA" w:rsidRPr="00B679E3">
        <w:rPr>
          <w:rFonts w:ascii="Tahoma" w:hAnsi="Tahoma"/>
          <w:b w:val="0"/>
          <w:sz w:val="28"/>
          <w:lang w:eastAsia="pt-BR"/>
        </w:rPr>
        <w:t>d</w:t>
      </w:r>
      <w:r w:rsidRPr="00B679E3">
        <w:rPr>
          <w:rFonts w:ascii="Tahoma" w:hAnsi="Tahoma"/>
          <w:b w:val="0"/>
          <w:sz w:val="28"/>
          <w:lang w:eastAsia="pt-BR"/>
        </w:rPr>
        <w:t>o Curso</w:t>
      </w:r>
    </w:p>
    <w:p w14:paraId="1918CB02" w14:textId="77777777" w:rsidR="00EC18C2" w:rsidRPr="00B679E3" w:rsidRDefault="00EC18C2" w:rsidP="0005677F">
      <w:pPr>
        <w:pStyle w:val="Auxcapa7"/>
        <w:spacing w:after="0"/>
        <w:jc w:val="right"/>
        <w:rPr>
          <w:rFonts w:ascii="Tahoma" w:hAnsi="Tahoma"/>
          <w:b w:val="0"/>
          <w:i w:val="0"/>
          <w:sz w:val="28"/>
          <w:lang w:eastAsia="pt-BR"/>
        </w:rPr>
      </w:pPr>
    </w:p>
    <w:p w14:paraId="6730DB60" w14:textId="77777777" w:rsidR="00EC18C2" w:rsidRPr="00B679E3" w:rsidRDefault="00EC18C2" w:rsidP="0005677F">
      <w:pPr>
        <w:pStyle w:val="Auxcapa7"/>
        <w:spacing w:after="0"/>
        <w:jc w:val="right"/>
        <w:rPr>
          <w:rFonts w:ascii="Tahoma" w:hAnsi="Tahoma"/>
          <w:b w:val="0"/>
          <w:i w:val="0"/>
          <w:sz w:val="28"/>
          <w:lang w:eastAsia="pt-BR"/>
        </w:rPr>
      </w:pPr>
    </w:p>
    <w:p w14:paraId="585CCEEF"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Prof. </w:t>
      </w:r>
      <w:r w:rsidRPr="00B679E3">
        <w:rPr>
          <w:rFonts w:ascii="Tahoma" w:hAnsi="Tahoma"/>
          <w:b w:val="0"/>
          <w:i w:val="0"/>
          <w:color w:val="FF0000"/>
          <w:sz w:val="28"/>
          <w:lang w:eastAsia="pt-BR"/>
        </w:rPr>
        <w:t>&lt;nome do professor avaliador&gt;</w:t>
      </w:r>
    </w:p>
    <w:p w14:paraId="7B7B9797"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Avaliador</w:t>
      </w:r>
    </w:p>
    <w:p w14:paraId="4F7363DB" w14:textId="77777777" w:rsidR="00EC18C2" w:rsidRPr="00B679E3" w:rsidRDefault="00EC18C2" w:rsidP="0005677F">
      <w:pPr>
        <w:pStyle w:val="Auxcapa7"/>
        <w:spacing w:after="0"/>
        <w:jc w:val="right"/>
        <w:rPr>
          <w:rFonts w:ascii="Tahoma" w:hAnsi="Tahoma"/>
          <w:b w:val="0"/>
          <w:i w:val="0"/>
          <w:sz w:val="28"/>
          <w:lang w:eastAsia="pt-BR"/>
        </w:rPr>
      </w:pPr>
    </w:p>
    <w:p w14:paraId="18CAA6E5" w14:textId="77777777" w:rsidR="00EC18C2" w:rsidRPr="00B679E3" w:rsidRDefault="00EC18C2" w:rsidP="0005677F">
      <w:pPr>
        <w:pStyle w:val="Auxcapa7"/>
        <w:spacing w:after="0"/>
        <w:jc w:val="right"/>
        <w:rPr>
          <w:rFonts w:ascii="Tahoma" w:hAnsi="Tahoma"/>
          <w:b w:val="0"/>
          <w:i w:val="0"/>
          <w:sz w:val="28"/>
          <w:lang w:eastAsia="pt-BR"/>
        </w:rPr>
      </w:pPr>
    </w:p>
    <w:p w14:paraId="31716CF8" w14:textId="77777777" w:rsidR="00EC18C2" w:rsidRPr="00B679E3" w:rsidRDefault="00EC18C2" w:rsidP="0005677F">
      <w:pPr>
        <w:pStyle w:val="Auxcapa7"/>
        <w:spacing w:after="0"/>
        <w:jc w:val="right"/>
        <w:rPr>
          <w:rFonts w:ascii="Tahoma" w:hAnsi="Tahoma"/>
          <w:b w:val="0"/>
          <w:i w:val="0"/>
          <w:color w:val="FF0000"/>
          <w:sz w:val="28"/>
          <w:lang w:eastAsia="pt-BR"/>
        </w:rPr>
      </w:pPr>
      <w:r w:rsidRPr="00B679E3">
        <w:rPr>
          <w:rFonts w:ascii="Tahoma" w:hAnsi="Tahoma"/>
          <w:b w:val="0"/>
          <w:i w:val="0"/>
          <w:color w:val="FF0000"/>
          <w:sz w:val="28"/>
          <w:lang w:eastAsia="pt-BR"/>
        </w:rPr>
        <w:t>&lt;nome aluno 1&gt;</w:t>
      </w:r>
    </w:p>
    <w:p w14:paraId="676E2E66"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color w:val="FF0000"/>
          <w:sz w:val="28"/>
          <w:lang w:eastAsia="pt-BR"/>
        </w:rPr>
        <w:t>&lt;nome aluno 2&gt;</w:t>
      </w:r>
    </w:p>
    <w:p w14:paraId="08F6E3C3"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Debatedores</w:t>
      </w:r>
    </w:p>
    <w:p w14:paraId="028C681D" w14:textId="77777777" w:rsidR="00EC18C2" w:rsidRPr="00B679E3" w:rsidRDefault="00EC18C2" w:rsidP="0005677F">
      <w:pPr>
        <w:pStyle w:val="Auxcapa7"/>
        <w:spacing w:after="0"/>
        <w:jc w:val="right"/>
        <w:rPr>
          <w:rFonts w:ascii="Tahoma" w:hAnsi="Tahoma"/>
          <w:b w:val="0"/>
          <w:i w:val="0"/>
          <w:color w:val="FF0000"/>
          <w:sz w:val="28"/>
          <w:lang w:eastAsia="pt-BR"/>
        </w:rPr>
      </w:pPr>
    </w:p>
    <w:p w14:paraId="5F82E3D2" w14:textId="77777777" w:rsidR="00EC18C2" w:rsidRPr="00B679E3" w:rsidRDefault="00EC18C2" w:rsidP="00B679E3">
      <w:pPr>
        <w:pStyle w:val="Auxcapa6"/>
        <w:jc w:val="both"/>
        <w:rPr>
          <w:rFonts w:ascii="Tahoma" w:hAnsi="Tahoma"/>
          <w:color w:val="FF0000"/>
          <w:lang w:eastAsia="pt-BR"/>
        </w:rPr>
      </w:pPr>
    </w:p>
    <w:p w14:paraId="3B6ACD7A" w14:textId="77777777" w:rsidR="00DC268D" w:rsidRPr="00B679E3" w:rsidRDefault="00DC268D" w:rsidP="00B679E3">
      <w:bookmarkStart w:id="4" w:name="_Toc265763259"/>
      <w:bookmarkStart w:id="5" w:name="_Toc265763287"/>
      <w:bookmarkStart w:id="6" w:name="_Toc265763315"/>
    </w:p>
    <w:p w14:paraId="0B59982A" w14:textId="77777777" w:rsidR="00DC268D" w:rsidRPr="00B679E3" w:rsidRDefault="00DC268D" w:rsidP="00B679E3"/>
    <w:p w14:paraId="072F4ABE" w14:textId="77777777" w:rsidR="00DC268D" w:rsidRPr="00B679E3" w:rsidRDefault="00DC268D" w:rsidP="00B679E3"/>
    <w:p w14:paraId="3C531970" w14:textId="77777777" w:rsidR="00DC268D" w:rsidRPr="00B679E3" w:rsidRDefault="00DC268D" w:rsidP="00B679E3"/>
    <w:p w14:paraId="5B03C34A" w14:textId="77777777" w:rsidR="00DC268D" w:rsidRPr="00B679E3" w:rsidRDefault="00DC268D" w:rsidP="00B679E3"/>
    <w:p w14:paraId="3A67D369" w14:textId="77777777" w:rsidR="00DC268D" w:rsidRPr="00B679E3" w:rsidRDefault="00DC268D" w:rsidP="00B679E3"/>
    <w:p w14:paraId="3C2641B4" w14:textId="77777777" w:rsidR="00DC268D" w:rsidRPr="00B679E3" w:rsidRDefault="00DC268D" w:rsidP="00B679E3"/>
    <w:p w14:paraId="22B37913" w14:textId="77777777" w:rsidR="00DC268D" w:rsidRPr="00B679E3" w:rsidRDefault="00DC268D" w:rsidP="00B679E3"/>
    <w:p w14:paraId="5A3889D8" w14:textId="77777777" w:rsidR="00DC268D" w:rsidRPr="00B679E3" w:rsidRDefault="00DC268D" w:rsidP="00B679E3"/>
    <w:p w14:paraId="460D094C" w14:textId="77777777" w:rsidR="00DC268D" w:rsidRPr="00B679E3" w:rsidRDefault="00DC268D" w:rsidP="00B679E3"/>
    <w:p w14:paraId="7D2A7CAD" w14:textId="77777777" w:rsidR="00DC268D" w:rsidRPr="00B679E3" w:rsidRDefault="00DC268D" w:rsidP="00B679E3"/>
    <w:p w14:paraId="61FDF168" w14:textId="77777777" w:rsidR="00DC268D" w:rsidRDefault="00DC268D" w:rsidP="00B679E3"/>
    <w:p w14:paraId="662306A9" w14:textId="77777777" w:rsidR="00393265" w:rsidRDefault="00393265" w:rsidP="000F5F4F">
      <w:pPr>
        <w:ind w:firstLine="0"/>
      </w:pPr>
    </w:p>
    <w:p w14:paraId="68C3601A" w14:textId="77777777" w:rsidR="00DC268D" w:rsidRPr="00B679E3" w:rsidRDefault="00FA721D" w:rsidP="00B679E3">
      <w:pPr>
        <w:ind w:firstLine="0"/>
        <w:rPr>
          <w:rFonts w:eastAsia="Arial"/>
          <w:b/>
          <w:sz w:val="32"/>
          <w:szCs w:val="32"/>
        </w:rPr>
      </w:pPr>
      <w:r w:rsidRPr="00B679E3">
        <w:rPr>
          <w:b/>
          <w:sz w:val="32"/>
          <w:szCs w:val="32"/>
        </w:rPr>
        <w:t>Agradecimentos</w:t>
      </w:r>
      <w:bookmarkEnd w:id="4"/>
      <w:bookmarkEnd w:id="5"/>
      <w:bookmarkEnd w:id="6"/>
      <w:r w:rsidRPr="00B679E3">
        <w:rPr>
          <w:rFonts w:eastAsia="Arial"/>
          <w:b/>
          <w:sz w:val="32"/>
          <w:szCs w:val="32"/>
        </w:rPr>
        <w:t xml:space="preserve"> </w:t>
      </w:r>
    </w:p>
    <w:p w14:paraId="2A4AB610" w14:textId="77777777" w:rsidR="00042550" w:rsidRPr="00B679E3" w:rsidRDefault="00250F7B" w:rsidP="00B679E3">
      <w:pPr>
        <w:rPr>
          <w:rFonts w:eastAsia="Arial"/>
          <w:color w:val="000000"/>
        </w:rPr>
      </w:pPr>
      <w:r w:rsidRPr="00B679E3">
        <w:rPr>
          <w:rFonts w:eastAsia="Arial"/>
          <w:color w:val="000000"/>
        </w:rPr>
        <w:t>Gostaria de agradecer</w:t>
      </w:r>
      <w:r w:rsidR="0013060A" w:rsidRPr="00B679E3">
        <w:rPr>
          <w:rFonts w:eastAsia="Arial"/>
          <w:color w:val="000000"/>
        </w:rPr>
        <w:t xml:space="preserve"> </w:t>
      </w:r>
      <w:r w:rsidRPr="00B679E3">
        <w:rPr>
          <w:rFonts w:eastAsia="Arial"/>
          <w:color w:val="000000"/>
        </w:rPr>
        <w:t>meus amigos</w:t>
      </w:r>
      <w:r w:rsidR="00042550" w:rsidRPr="00B679E3">
        <w:rPr>
          <w:rFonts w:eastAsia="Arial"/>
          <w:color w:val="000000"/>
        </w:rPr>
        <w:t xml:space="preserve"> por m</w:t>
      </w:r>
      <w:r w:rsidR="00204324">
        <w:rPr>
          <w:rFonts w:eastAsia="Arial"/>
          <w:color w:val="000000"/>
        </w:rPr>
        <w:t>e apoiarem e acreditarem em mim,</w:t>
      </w:r>
      <w:r w:rsidR="00042550" w:rsidRPr="00B679E3">
        <w:rPr>
          <w:rFonts w:eastAsia="Arial"/>
          <w:color w:val="000000"/>
        </w:rPr>
        <w:t xml:space="preserve"> meus </w:t>
      </w:r>
      <w:r w:rsidR="00050E92" w:rsidRPr="00B679E3">
        <w:rPr>
          <w:rFonts w:eastAsia="Arial"/>
          <w:color w:val="000000"/>
        </w:rPr>
        <w:t xml:space="preserve">familiares </w:t>
      </w:r>
      <w:r w:rsidR="00042550" w:rsidRPr="00B679E3">
        <w:rPr>
          <w:rFonts w:eastAsia="Arial"/>
          <w:color w:val="000000"/>
        </w:rPr>
        <w:t>pelo amor incondicional e meu</w:t>
      </w:r>
      <w:r w:rsidR="006C7602" w:rsidRPr="00B679E3">
        <w:rPr>
          <w:rFonts w:eastAsia="Arial"/>
          <w:color w:val="000000"/>
        </w:rPr>
        <w:t>s professores por trazerem luz às</w:t>
      </w:r>
      <w:r w:rsidR="00042550" w:rsidRPr="00B679E3">
        <w:rPr>
          <w:rFonts w:eastAsia="Arial"/>
          <w:color w:val="000000"/>
        </w:rPr>
        <w:t xml:space="preserve"> minha</w:t>
      </w:r>
      <w:r w:rsidR="006C7602" w:rsidRPr="00B679E3">
        <w:rPr>
          <w:rFonts w:eastAsia="Arial"/>
          <w:color w:val="000000"/>
        </w:rPr>
        <w:t xml:space="preserve">s </w:t>
      </w:r>
      <w:r w:rsidR="000106EF" w:rsidRPr="00B679E3">
        <w:rPr>
          <w:rFonts w:eastAsia="Arial"/>
          <w:color w:val="000000"/>
        </w:rPr>
        <w:t>ideias</w:t>
      </w:r>
      <w:r w:rsidR="006C7602" w:rsidRPr="00B679E3">
        <w:rPr>
          <w:rFonts w:eastAsia="Arial"/>
          <w:color w:val="000000"/>
        </w:rPr>
        <w:t>.</w:t>
      </w:r>
    </w:p>
    <w:p w14:paraId="0F375DE1" w14:textId="77777777" w:rsidR="00042550" w:rsidRPr="00B679E3" w:rsidRDefault="00042550" w:rsidP="00B679E3">
      <w:pPr>
        <w:ind w:firstLine="0"/>
        <w:rPr>
          <w:rFonts w:eastAsia="Arial"/>
          <w:sz w:val="32"/>
          <w:szCs w:val="32"/>
        </w:rPr>
      </w:pPr>
    </w:p>
    <w:p w14:paraId="5A1940F3" w14:textId="77777777" w:rsidR="00FA721D" w:rsidRPr="00B679E3" w:rsidRDefault="00FA721D" w:rsidP="00B679E3">
      <w:pPr>
        <w:rPr>
          <w:color w:val="FF0000"/>
        </w:rPr>
      </w:pPr>
    </w:p>
    <w:p w14:paraId="15DD9DAB" w14:textId="77777777" w:rsidR="00116459" w:rsidRPr="00B679E3" w:rsidRDefault="00116459" w:rsidP="00B679E3">
      <w:bookmarkStart w:id="7" w:name="_Toc265763260"/>
      <w:bookmarkStart w:id="8" w:name="_Toc265763288"/>
      <w:bookmarkStart w:id="9" w:name="_Toc265763316"/>
      <w:bookmarkStart w:id="10" w:name="_Toc265763262"/>
      <w:bookmarkStart w:id="11" w:name="_Toc265763290"/>
      <w:bookmarkStart w:id="12" w:name="_Toc265763318"/>
    </w:p>
    <w:p w14:paraId="71F67878" w14:textId="77777777" w:rsidR="00116459" w:rsidRPr="00B679E3" w:rsidRDefault="00116459" w:rsidP="00B679E3"/>
    <w:p w14:paraId="17787B26" w14:textId="77777777" w:rsidR="00116459" w:rsidRPr="00B679E3" w:rsidRDefault="00116459" w:rsidP="00B679E3"/>
    <w:p w14:paraId="0419157C" w14:textId="77777777" w:rsidR="00116459" w:rsidRPr="00B679E3" w:rsidRDefault="00116459" w:rsidP="00B679E3"/>
    <w:p w14:paraId="5159DDC2" w14:textId="77777777" w:rsidR="00116459" w:rsidRPr="00B679E3" w:rsidRDefault="00116459" w:rsidP="00B679E3"/>
    <w:p w14:paraId="7F9D3FA7" w14:textId="77777777" w:rsidR="00116459" w:rsidRPr="00B679E3" w:rsidRDefault="00116459" w:rsidP="00B679E3"/>
    <w:p w14:paraId="4E9FE440" w14:textId="77777777" w:rsidR="00116459" w:rsidRPr="00B679E3" w:rsidRDefault="00116459" w:rsidP="00B679E3"/>
    <w:p w14:paraId="67044B62" w14:textId="77777777" w:rsidR="00116459" w:rsidRPr="00B679E3" w:rsidRDefault="00116459" w:rsidP="00B679E3"/>
    <w:p w14:paraId="2ACCCA2A" w14:textId="77777777" w:rsidR="00116459" w:rsidRPr="00B679E3" w:rsidRDefault="00116459" w:rsidP="00B679E3"/>
    <w:p w14:paraId="0D7485C0" w14:textId="77777777" w:rsidR="00116459" w:rsidRPr="00B679E3" w:rsidRDefault="00116459" w:rsidP="00B679E3"/>
    <w:p w14:paraId="4A3BDE15" w14:textId="77777777" w:rsidR="00116459" w:rsidRDefault="00116459" w:rsidP="00D26136">
      <w:pPr>
        <w:ind w:firstLine="0"/>
      </w:pPr>
    </w:p>
    <w:p w14:paraId="75C3A278" w14:textId="77777777" w:rsidR="00D26136" w:rsidRPr="00B679E3" w:rsidRDefault="00D26136" w:rsidP="00D26136">
      <w:pPr>
        <w:ind w:firstLine="0"/>
      </w:pPr>
    </w:p>
    <w:p w14:paraId="6D3CC370" w14:textId="77777777" w:rsidR="00116459" w:rsidRPr="00B679E3" w:rsidRDefault="00116459" w:rsidP="00B679E3"/>
    <w:p w14:paraId="4F22849E" w14:textId="77777777" w:rsidR="00116459" w:rsidRPr="00B679E3" w:rsidRDefault="00116459" w:rsidP="00B679E3"/>
    <w:p w14:paraId="7A466EA5" w14:textId="77777777" w:rsidR="00116459" w:rsidRPr="00B679E3" w:rsidRDefault="00116459" w:rsidP="00B679E3"/>
    <w:p w14:paraId="7B0FBA8E" w14:textId="77777777" w:rsidR="00116459" w:rsidRPr="00B679E3" w:rsidRDefault="00116459" w:rsidP="00B679E3"/>
    <w:p w14:paraId="2574DB4A" w14:textId="77777777" w:rsidR="00116459" w:rsidRPr="00B679E3" w:rsidRDefault="00116459" w:rsidP="00B679E3"/>
    <w:p w14:paraId="0F0D698C" w14:textId="77777777" w:rsidR="009B78B7" w:rsidRDefault="009B78B7" w:rsidP="00B679E3">
      <w:pPr>
        <w:ind w:firstLine="0"/>
      </w:pPr>
    </w:p>
    <w:p w14:paraId="1096D42A" w14:textId="77777777" w:rsidR="00CD3080" w:rsidRDefault="00CD3080" w:rsidP="00B679E3">
      <w:pPr>
        <w:ind w:firstLine="0"/>
      </w:pPr>
    </w:p>
    <w:p w14:paraId="0555FA7F" w14:textId="77777777" w:rsidR="00CD3080" w:rsidRDefault="00CD3080" w:rsidP="00B679E3">
      <w:pPr>
        <w:ind w:firstLine="0"/>
      </w:pPr>
    </w:p>
    <w:p w14:paraId="4E778632" w14:textId="77777777" w:rsidR="00CD3080" w:rsidRDefault="00CD3080" w:rsidP="00B679E3">
      <w:pPr>
        <w:ind w:firstLine="0"/>
      </w:pPr>
    </w:p>
    <w:p w14:paraId="5A63FE82" w14:textId="77777777" w:rsidR="00CD3080" w:rsidRDefault="00CD3080" w:rsidP="00B679E3">
      <w:pPr>
        <w:ind w:firstLine="0"/>
      </w:pPr>
    </w:p>
    <w:p w14:paraId="4927B2F8" w14:textId="77777777" w:rsidR="00CD3080" w:rsidRDefault="00CD3080" w:rsidP="00B679E3">
      <w:pPr>
        <w:ind w:firstLine="0"/>
      </w:pPr>
    </w:p>
    <w:p w14:paraId="1309A399" w14:textId="77777777" w:rsidR="00DC268D" w:rsidRPr="00B679E3" w:rsidRDefault="00DC268D" w:rsidP="00B679E3">
      <w:pPr>
        <w:ind w:firstLine="0"/>
        <w:rPr>
          <w:rFonts w:eastAsia="Arial"/>
          <w:b/>
          <w:sz w:val="32"/>
          <w:szCs w:val="32"/>
        </w:rPr>
      </w:pPr>
      <w:r w:rsidRPr="00B679E3">
        <w:rPr>
          <w:b/>
          <w:sz w:val="32"/>
          <w:szCs w:val="32"/>
        </w:rPr>
        <w:t>Sumário</w:t>
      </w:r>
      <w:bookmarkEnd w:id="10"/>
      <w:bookmarkEnd w:id="11"/>
      <w:bookmarkEnd w:id="12"/>
      <w:r w:rsidRPr="00B679E3">
        <w:rPr>
          <w:rFonts w:eastAsia="Arial"/>
          <w:b/>
          <w:sz w:val="32"/>
          <w:szCs w:val="32"/>
        </w:rPr>
        <w:t xml:space="preserve"> </w:t>
      </w:r>
    </w:p>
    <w:p w14:paraId="73D5CD57" w14:textId="77777777" w:rsidR="004A2EED" w:rsidRPr="00905CF7" w:rsidRDefault="006C07AB">
      <w:pPr>
        <w:pStyle w:val="TOC1"/>
        <w:rPr>
          <w:rFonts w:eastAsia="ＭＳ 明朝" w:cs="Times New Roman"/>
          <w:b w:val="0"/>
          <w:noProof/>
          <w:sz w:val="24"/>
          <w:szCs w:val="24"/>
          <w:lang w:val="en-US" w:eastAsia="ja-JP"/>
        </w:rPr>
      </w:pPr>
      <w:r w:rsidRPr="00B679E3">
        <w:rPr>
          <w:rFonts w:ascii="Tahoma" w:eastAsia="Arial" w:hAnsi="Tahoma"/>
        </w:rPr>
        <w:fldChar w:fldCharType="begin"/>
      </w:r>
      <w:r w:rsidRPr="00B679E3">
        <w:rPr>
          <w:rFonts w:ascii="Tahoma" w:eastAsia="Arial" w:hAnsi="Tahoma"/>
        </w:rPr>
        <w:instrText xml:space="preserve"> TOC \o "1-3" </w:instrText>
      </w:r>
      <w:r w:rsidRPr="00B679E3">
        <w:rPr>
          <w:rFonts w:ascii="Tahoma" w:eastAsia="Arial" w:hAnsi="Tahoma"/>
        </w:rPr>
        <w:fldChar w:fldCharType="separate"/>
      </w:r>
      <w:r w:rsidR="004A2EED" w:rsidRPr="00447B28">
        <w:rPr>
          <w:rFonts w:ascii="Tahoma" w:hAnsi="Tahoma"/>
          <w:noProof/>
        </w:rPr>
        <w:t>Resumo</w:t>
      </w:r>
      <w:r w:rsidR="004A2EED">
        <w:rPr>
          <w:noProof/>
        </w:rPr>
        <w:tab/>
      </w:r>
      <w:r w:rsidR="004A2EED">
        <w:rPr>
          <w:noProof/>
        </w:rPr>
        <w:fldChar w:fldCharType="begin"/>
      </w:r>
      <w:r w:rsidR="004A2EED">
        <w:rPr>
          <w:noProof/>
        </w:rPr>
        <w:instrText xml:space="preserve"> PAGEREF _Toc266746765 \h </w:instrText>
      </w:r>
      <w:r w:rsidR="004A2EED">
        <w:rPr>
          <w:noProof/>
        </w:rPr>
      </w:r>
      <w:r w:rsidR="004A2EED">
        <w:rPr>
          <w:noProof/>
        </w:rPr>
        <w:fldChar w:fldCharType="separate"/>
      </w:r>
      <w:r w:rsidR="004A2EED">
        <w:rPr>
          <w:noProof/>
        </w:rPr>
        <w:t>7</w:t>
      </w:r>
      <w:r w:rsidR="004A2EED">
        <w:rPr>
          <w:noProof/>
        </w:rPr>
        <w:fldChar w:fldCharType="end"/>
      </w:r>
    </w:p>
    <w:p w14:paraId="6C337B9D" w14:textId="77777777" w:rsidR="004A2EED" w:rsidRPr="00905CF7" w:rsidRDefault="004A2EED">
      <w:pPr>
        <w:pStyle w:val="TOC1"/>
        <w:rPr>
          <w:rFonts w:eastAsia="ＭＳ 明朝" w:cs="Times New Roman"/>
          <w:b w:val="0"/>
          <w:noProof/>
          <w:sz w:val="24"/>
          <w:szCs w:val="24"/>
          <w:lang w:val="en-US" w:eastAsia="ja-JP"/>
        </w:rPr>
      </w:pPr>
      <w:r w:rsidRPr="00447B28">
        <w:rPr>
          <w:rFonts w:ascii="Tahoma" w:hAnsi="Tahoma"/>
          <w:noProof/>
          <w:color w:val="FF0000"/>
        </w:rPr>
        <w:t>Abstract</w:t>
      </w:r>
      <w:r>
        <w:rPr>
          <w:noProof/>
        </w:rPr>
        <w:tab/>
      </w:r>
      <w:r>
        <w:rPr>
          <w:noProof/>
        </w:rPr>
        <w:fldChar w:fldCharType="begin"/>
      </w:r>
      <w:r>
        <w:rPr>
          <w:noProof/>
        </w:rPr>
        <w:instrText xml:space="preserve"> PAGEREF _Toc266746766 \h </w:instrText>
      </w:r>
      <w:r>
        <w:rPr>
          <w:noProof/>
        </w:rPr>
      </w:r>
      <w:r>
        <w:rPr>
          <w:noProof/>
        </w:rPr>
        <w:fldChar w:fldCharType="separate"/>
      </w:r>
      <w:r>
        <w:rPr>
          <w:noProof/>
        </w:rPr>
        <w:t>8</w:t>
      </w:r>
      <w:r>
        <w:rPr>
          <w:noProof/>
        </w:rPr>
        <w:fldChar w:fldCharType="end"/>
      </w:r>
    </w:p>
    <w:p w14:paraId="0E1A1D5D" w14:textId="77777777" w:rsidR="004A2EED" w:rsidRPr="00905CF7" w:rsidRDefault="004A2EED">
      <w:pPr>
        <w:pStyle w:val="TOC1"/>
        <w:rPr>
          <w:rFonts w:eastAsia="ＭＳ 明朝" w:cs="Times New Roman"/>
          <w:b w:val="0"/>
          <w:noProof/>
          <w:sz w:val="24"/>
          <w:szCs w:val="24"/>
          <w:lang w:val="en-US" w:eastAsia="ja-JP"/>
        </w:rPr>
      </w:pPr>
      <w:r w:rsidRPr="00447B28">
        <w:rPr>
          <w:rFonts w:ascii="Tahoma" w:hAnsi="Tahoma"/>
          <w:noProof/>
          <w:color w:val="FF0000"/>
        </w:rPr>
        <w:t>Lista de Figuras (</w:t>
      </w:r>
      <w:r w:rsidRPr="00447B28">
        <w:rPr>
          <w:rFonts w:ascii="Tahoma" w:hAnsi="Tahoma"/>
          <w:noProof/>
          <w:color w:val="FF0000"/>
          <w:u w:val="single"/>
        </w:rPr>
        <w:t>Lista de Tabelas</w:t>
      </w:r>
      <w:r w:rsidRPr="00447B28">
        <w:rPr>
          <w:rFonts w:ascii="Tahoma" w:hAnsi="Tahoma"/>
          <w:noProof/>
          <w:color w:val="FF0000"/>
        </w:rPr>
        <w:t xml:space="preserve"> e </w:t>
      </w:r>
      <w:r w:rsidRPr="00447B28">
        <w:rPr>
          <w:rFonts w:ascii="Tahoma" w:hAnsi="Tahoma"/>
          <w:noProof/>
          <w:color w:val="FF0000"/>
          <w:u w:val="single"/>
        </w:rPr>
        <w:t>Legendas</w:t>
      </w:r>
      <w:r w:rsidRPr="00447B28">
        <w:rPr>
          <w:rFonts w:ascii="Tahoma" w:hAnsi="Tahoma"/>
          <w:noProof/>
          <w:color w:val="FF0000"/>
        </w:rPr>
        <w:t>)</w:t>
      </w:r>
      <w:r>
        <w:rPr>
          <w:noProof/>
        </w:rPr>
        <w:tab/>
      </w:r>
      <w:r>
        <w:rPr>
          <w:noProof/>
        </w:rPr>
        <w:fldChar w:fldCharType="begin"/>
      </w:r>
      <w:r>
        <w:rPr>
          <w:noProof/>
        </w:rPr>
        <w:instrText xml:space="preserve"> PAGEREF _Toc266746767 \h </w:instrText>
      </w:r>
      <w:r>
        <w:rPr>
          <w:noProof/>
        </w:rPr>
      </w:r>
      <w:r>
        <w:rPr>
          <w:noProof/>
        </w:rPr>
        <w:fldChar w:fldCharType="separate"/>
      </w:r>
      <w:r>
        <w:rPr>
          <w:noProof/>
        </w:rPr>
        <w:t>9</w:t>
      </w:r>
      <w:r>
        <w:rPr>
          <w:noProof/>
        </w:rPr>
        <w:fldChar w:fldCharType="end"/>
      </w:r>
    </w:p>
    <w:p w14:paraId="1AE53ED8" w14:textId="77777777" w:rsidR="004A2EED" w:rsidRPr="00905CF7" w:rsidRDefault="004A2EED">
      <w:pPr>
        <w:pStyle w:val="TOC1"/>
        <w:rPr>
          <w:rFonts w:eastAsia="ＭＳ 明朝" w:cs="Times New Roman"/>
          <w:b w:val="0"/>
          <w:noProof/>
          <w:sz w:val="24"/>
          <w:szCs w:val="24"/>
          <w:lang w:val="en-US" w:eastAsia="ja-JP"/>
        </w:rPr>
      </w:pPr>
      <w:r w:rsidRPr="00447B28">
        <w:rPr>
          <w:rFonts w:ascii="Tahoma" w:hAnsi="Tahoma"/>
          <w:noProof/>
        </w:rPr>
        <w:t>Capítulo 1: Introdução</w:t>
      </w:r>
      <w:r>
        <w:rPr>
          <w:noProof/>
        </w:rPr>
        <w:tab/>
      </w:r>
      <w:r>
        <w:rPr>
          <w:noProof/>
        </w:rPr>
        <w:fldChar w:fldCharType="begin"/>
      </w:r>
      <w:r>
        <w:rPr>
          <w:noProof/>
        </w:rPr>
        <w:instrText xml:space="preserve"> PAGEREF _Toc266746768 \h </w:instrText>
      </w:r>
      <w:r>
        <w:rPr>
          <w:noProof/>
        </w:rPr>
      </w:r>
      <w:r>
        <w:rPr>
          <w:noProof/>
        </w:rPr>
        <w:fldChar w:fldCharType="separate"/>
      </w:r>
      <w:r>
        <w:rPr>
          <w:noProof/>
        </w:rPr>
        <w:t>10</w:t>
      </w:r>
      <w:r>
        <w:rPr>
          <w:noProof/>
        </w:rPr>
        <w:fldChar w:fldCharType="end"/>
      </w:r>
    </w:p>
    <w:p w14:paraId="67A8B7F0" w14:textId="77777777" w:rsidR="004A2EED" w:rsidRPr="00905CF7" w:rsidRDefault="004A2EED">
      <w:pPr>
        <w:pStyle w:val="TOC1"/>
        <w:rPr>
          <w:rFonts w:eastAsia="ＭＳ 明朝" w:cs="Times New Roman"/>
          <w:b w:val="0"/>
          <w:noProof/>
          <w:sz w:val="24"/>
          <w:szCs w:val="24"/>
          <w:lang w:val="en-US" w:eastAsia="ja-JP"/>
        </w:rPr>
      </w:pPr>
      <w:r w:rsidRPr="00447B28">
        <w:rPr>
          <w:rFonts w:ascii="Tahoma" w:hAnsi="Tahoma"/>
          <w:noProof/>
        </w:rPr>
        <w:t>Capítulo 2: A Empresa e os Projetos</w:t>
      </w:r>
      <w:r>
        <w:rPr>
          <w:noProof/>
        </w:rPr>
        <w:tab/>
      </w:r>
      <w:r>
        <w:rPr>
          <w:noProof/>
        </w:rPr>
        <w:fldChar w:fldCharType="begin"/>
      </w:r>
      <w:r>
        <w:rPr>
          <w:noProof/>
        </w:rPr>
        <w:instrText xml:space="preserve"> PAGEREF _Toc266746769 \h </w:instrText>
      </w:r>
      <w:r>
        <w:rPr>
          <w:noProof/>
        </w:rPr>
      </w:r>
      <w:r>
        <w:rPr>
          <w:noProof/>
        </w:rPr>
        <w:fldChar w:fldCharType="separate"/>
      </w:r>
      <w:r>
        <w:rPr>
          <w:noProof/>
        </w:rPr>
        <w:t>12</w:t>
      </w:r>
      <w:r>
        <w:rPr>
          <w:noProof/>
        </w:rPr>
        <w:fldChar w:fldCharType="end"/>
      </w:r>
    </w:p>
    <w:p w14:paraId="4EA5595D" w14:textId="77777777" w:rsidR="004A2EED" w:rsidRPr="00905CF7" w:rsidRDefault="004A2EED">
      <w:pPr>
        <w:pStyle w:val="TOC2"/>
        <w:tabs>
          <w:tab w:val="right" w:pos="9061"/>
        </w:tabs>
        <w:rPr>
          <w:rFonts w:eastAsia="ＭＳ 明朝" w:cs="Times New Roman"/>
          <w:i w:val="0"/>
          <w:noProof/>
          <w:sz w:val="24"/>
          <w:szCs w:val="24"/>
          <w:lang w:val="en-US" w:eastAsia="ja-JP"/>
        </w:rPr>
      </w:pPr>
      <w:r>
        <w:rPr>
          <w:noProof/>
        </w:rPr>
        <w:t>2.1: Cheesecake Labs</w:t>
      </w:r>
      <w:r>
        <w:rPr>
          <w:noProof/>
        </w:rPr>
        <w:tab/>
      </w:r>
      <w:r>
        <w:rPr>
          <w:noProof/>
        </w:rPr>
        <w:fldChar w:fldCharType="begin"/>
      </w:r>
      <w:r>
        <w:rPr>
          <w:noProof/>
        </w:rPr>
        <w:instrText xml:space="preserve"> PAGEREF _Toc266746770 \h </w:instrText>
      </w:r>
      <w:r>
        <w:rPr>
          <w:noProof/>
        </w:rPr>
      </w:r>
      <w:r>
        <w:rPr>
          <w:noProof/>
        </w:rPr>
        <w:fldChar w:fldCharType="separate"/>
      </w:r>
      <w:r>
        <w:rPr>
          <w:noProof/>
        </w:rPr>
        <w:t>12</w:t>
      </w:r>
      <w:r>
        <w:rPr>
          <w:noProof/>
        </w:rPr>
        <w:fldChar w:fldCharType="end"/>
      </w:r>
    </w:p>
    <w:p w14:paraId="38622332" w14:textId="77777777" w:rsidR="004A2EED" w:rsidRPr="00905CF7" w:rsidRDefault="004A2EED">
      <w:pPr>
        <w:pStyle w:val="TOC2"/>
        <w:tabs>
          <w:tab w:val="right" w:pos="9061"/>
        </w:tabs>
        <w:rPr>
          <w:rFonts w:eastAsia="ＭＳ 明朝" w:cs="Times New Roman"/>
          <w:i w:val="0"/>
          <w:noProof/>
          <w:sz w:val="24"/>
          <w:szCs w:val="24"/>
          <w:lang w:val="en-US" w:eastAsia="ja-JP"/>
        </w:rPr>
      </w:pPr>
      <w:r>
        <w:rPr>
          <w:noProof/>
        </w:rPr>
        <w:t>2.2: Empresas Parceiras</w:t>
      </w:r>
      <w:r>
        <w:rPr>
          <w:noProof/>
        </w:rPr>
        <w:tab/>
      </w:r>
      <w:r>
        <w:rPr>
          <w:noProof/>
        </w:rPr>
        <w:fldChar w:fldCharType="begin"/>
      </w:r>
      <w:r>
        <w:rPr>
          <w:noProof/>
        </w:rPr>
        <w:instrText xml:space="preserve"> PAGEREF _Toc266746771 \h </w:instrText>
      </w:r>
      <w:r>
        <w:rPr>
          <w:noProof/>
        </w:rPr>
      </w:r>
      <w:r>
        <w:rPr>
          <w:noProof/>
        </w:rPr>
        <w:fldChar w:fldCharType="separate"/>
      </w:r>
      <w:r>
        <w:rPr>
          <w:noProof/>
        </w:rPr>
        <w:t>12</w:t>
      </w:r>
      <w:r>
        <w:rPr>
          <w:noProof/>
        </w:rPr>
        <w:fldChar w:fldCharType="end"/>
      </w:r>
    </w:p>
    <w:p w14:paraId="27ED09E9"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2.2.1: Primeiro Caso de Estudo - Triple Point, Cogentio</w:t>
      </w:r>
      <w:r>
        <w:rPr>
          <w:noProof/>
        </w:rPr>
        <w:tab/>
      </w:r>
      <w:r>
        <w:rPr>
          <w:noProof/>
        </w:rPr>
        <w:fldChar w:fldCharType="begin"/>
      </w:r>
      <w:r>
        <w:rPr>
          <w:noProof/>
        </w:rPr>
        <w:instrText xml:space="preserve"> PAGEREF _Toc266746772 \h </w:instrText>
      </w:r>
      <w:r>
        <w:rPr>
          <w:noProof/>
        </w:rPr>
      </w:r>
      <w:r>
        <w:rPr>
          <w:noProof/>
        </w:rPr>
        <w:fldChar w:fldCharType="separate"/>
      </w:r>
      <w:r>
        <w:rPr>
          <w:noProof/>
        </w:rPr>
        <w:t>13</w:t>
      </w:r>
      <w:r>
        <w:rPr>
          <w:noProof/>
        </w:rPr>
        <w:fldChar w:fldCharType="end"/>
      </w:r>
    </w:p>
    <w:p w14:paraId="4BA1F3D4"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2.2.2: Segundo Caso de Estudo – Camiolog</w:t>
      </w:r>
      <w:r>
        <w:rPr>
          <w:noProof/>
        </w:rPr>
        <w:tab/>
      </w:r>
      <w:r>
        <w:rPr>
          <w:noProof/>
        </w:rPr>
        <w:fldChar w:fldCharType="begin"/>
      </w:r>
      <w:r>
        <w:rPr>
          <w:noProof/>
        </w:rPr>
        <w:instrText xml:space="preserve"> PAGEREF _Toc266746773 \h </w:instrText>
      </w:r>
      <w:r>
        <w:rPr>
          <w:noProof/>
        </w:rPr>
      </w:r>
      <w:r>
        <w:rPr>
          <w:noProof/>
        </w:rPr>
        <w:fldChar w:fldCharType="separate"/>
      </w:r>
      <w:r>
        <w:rPr>
          <w:noProof/>
        </w:rPr>
        <w:t>14</w:t>
      </w:r>
      <w:r>
        <w:rPr>
          <w:noProof/>
        </w:rPr>
        <w:fldChar w:fldCharType="end"/>
      </w:r>
    </w:p>
    <w:p w14:paraId="1F13F119" w14:textId="77777777" w:rsidR="004A2EED" w:rsidRPr="00905CF7" w:rsidRDefault="004A2EED">
      <w:pPr>
        <w:pStyle w:val="TOC1"/>
        <w:rPr>
          <w:rFonts w:eastAsia="ＭＳ 明朝" w:cs="Times New Roman"/>
          <w:b w:val="0"/>
          <w:noProof/>
          <w:sz w:val="24"/>
          <w:szCs w:val="24"/>
          <w:lang w:val="en-US" w:eastAsia="ja-JP"/>
        </w:rPr>
      </w:pPr>
      <w:r w:rsidRPr="00447B28">
        <w:rPr>
          <w:rFonts w:ascii="Tahoma" w:hAnsi="Tahoma"/>
          <w:noProof/>
        </w:rPr>
        <w:t>Capítulo 3: Normas, Metodologias e Modelos</w:t>
      </w:r>
      <w:r>
        <w:rPr>
          <w:noProof/>
        </w:rPr>
        <w:tab/>
      </w:r>
      <w:r>
        <w:rPr>
          <w:noProof/>
        </w:rPr>
        <w:fldChar w:fldCharType="begin"/>
      </w:r>
      <w:r>
        <w:rPr>
          <w:noProof/>
        </w:rPr>
        <w:instrText xml:space="preserve"> PAGEREF _Toc266746774 \h </w:instrText>
      </w:r>
      <w:r>
        <w:rPr>
          <w:noProof/>
        </w:rPr>
      </w:r>
      <w:r>
        <w:rPr>
          <w:noProof/>
        </w:rPr>
        <w:fldChar w:fldCharType="separate"/>
      </w:r>
      <w:r>
        <w:rPr>
          <w:noProof/>
        </w:rPr>
        <w:t>16</w:t>
      </w:r>
      <w:r>
        <w:rPr>
          <w:noProof/>
        </w:rPr>
        <w:fldChar w:fldCharType="end"/>
      </w:r>
    </w:p>
    <w:p w14:paraId="5B1500D5" w14:textId="77777777" w:rsidR="004A2EED" w:rsidRPr="00905CF7" w:rsidRDefault="004A2EED">
      <w:pPr>
        <w:pStyle w:val="TOC2"/>
        <w:tabs>
          <w:tab w:val="right" w:pos="9061"/>
        </w:tabs>
        <w:rPr>
          <w:rFonts w:eastAsia="ＭＳ 明朝" w:cs="Times New Roman"/>
          <w:i w:val="0"/>
          <w:noProof/>
          <w:sz w:val="24"/>
          <w:szCs w:val="24"/>
          <w:lang w:val="en-US" w:eastAsia="ja-JP"/>
        </w:rPr>
      </w:pPr>
      <w:r>
        <w:rPr>
          <w:noProof/>
        </w:rPr>
        <w:t xml:space="preserve">3.1: </w:t>
      </w:r>
      <w:del w:id="13" w:author="Joao Fernando Oliveira" w:date="2014-07-12T16:39:00Z">
        <w:r w:rsidDel="002A3B70">
          <w:rPr>
            <w:noProof/>
          </w:rPr>
          <w:delText>Gerência</w:delText>
        </w:r>
      </w:del>
      <w:ins w:id="14" w:author="Joao Fernando Oliveira" w:date="2014-07-12T16:39:00Z">
        <w:r w:rsidR="002A3B70">
          <w:rPr>
            <w:noProof/>
          </w:rPr>
          <w:t>Gestão</w:t>
        </w:r>
      </w:ins>
      <w:r>
        <w:rPr>
          <w:noProof/>
        </w:rPr>
        <w:t xml:space="preserve"> de Projetos</w:t>
      </w:r>
      <w:r>
        <w:rPr>
          <w:noProof/>
        </w:rPr>
        <w:tab/>
      </w:r>
      <w:r>
        <w:rPr>
          <w:noProof/>
        </w:rPr>
        <w:fldChar w:fldCharType="begin"/>
      </w:r>
      <w:r>
        <w:rPr>
          <w:noProof/>
        </w:rPr>
        <w:instrText xml:space="preserve"> PAGEREF _Toc266746775 \h </w:instrText>
      </w:r>
      <w:r>
        <w:rPr>
          <w:noProof/>
        </w:rPr>
      </w:r>
      <w:r>
        <w:rPr>
          <w:noProof/>
        </w:rPr>
        <w:fldChar w:fldCharType="separate"/>
      </w:r>
      <w:r>
        <w:rPr>
          <w:noProof/>
        </w:rPr>
        <w:t>16</w:t>
      </w:r>
      <w:r>
        <w:rPr>
          <w:noProof/>
        </w:rPr>
        <w:fldChar w:fldCharType="end"/>
      </w:r>
    </w:p>
    <w:p w14:paraId="4FCDC06C"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3.1.1: Project Management Body of Knowledge (PMBoK)</w:t>
      </w:r>
      <w:r>
        <w:rPr>
          <w:noProof/>
        </w:rPr>
        <w:tab/>
      </w:r>
      <w:r>
        <w:rPr>
          <w:noProof/>
        </w:rPr>
        <w:fldChar w:fldCharType="begin"/>
      </w:r>
      <w:r>
        <w:rPr>
          <w:noProof/>
        </w:rPr>
        <w:instrText xml:space="preserve"> PAGEREF _Toc266746776 \h </w:instrText>
      </w:r>
      <w:r>
        <w:rPr>
          <w:noProof/>
        </w:rPr>
      </w:r>
      <w:r>
        <w:rPr>
          <w:noProof/>
        </w:rPr>
        <w:fldChar w:fldCharType="separate"/>
      </w:r>
      <w:r>
        <w:rPr>
          <w:noProof/>
        </w:rPr>
        <w:t>16</w:t>
      </w:r>
      <w:r>
        <w:rPr>
          <w:noProof/>
        </w:rPr>
        <w:fldChar w:fldCharType="end"/>
      </w:r>
    </w:p>
    <w:p w14:paraId="235BCF4B"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3.1.2: ISO 21500</w:t>
      </w:r>
      <w:r>
        <w:rPr>
          <w:noProof/>
        </w:rPr>
        <w:tab/>
      </w:r>
      <w:r>
        <w:rPr>
          <w:noProof/>
        </w:rPr>
        <w:fldChar w:fldCharType="begin"/>
      </w:r>
      <w:r>
        <w:rPr>
          <w:noProof/>
        </w:rPr>
        <w:instrText xml:space="preserve"> PAGEREF _Toc266746777 \h </w:instrText>
      </w:r>
      <w:r>
        <w:rPr>
          <w:noProof/>
        </w:rPr>
      </w:r>
      <w:r>
        <w:rPr>
          <w:noProof/>
        </w:rPr>
        <w:fldChar w:fldCharType="separate"/>
      </w:r>
      <w:r>
        <w:rPr>
          <w:noProof/>
        </w:rPr>
        <w:t>21</w:t>
      </w:r>
      <w:r>
        <w:rPr>
          <w:noProof/>
        </w:rPr>
        <w:fldChar w:fldCharType="end"/>
      </w:r>
    </w:p>
    <w:p w14:paraId="142C44D8"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3.1.3: Comparação entre PMBOK e ISO 21500</w:t>
      </w:r>
      <w:r>
        <w:rPr>
          <w:noProof/>
        </w:rPr>
        <w:tab/>
      </w:r>
      <w:r>
        <w:rPr>
          <w:noProof/>
        </w:rPr>
        <w:fldChar w:fldCharType="begin"/>
      </w:r>
      <w:r>
        <w:rPr>
          <w:noProof/>
        </w:rPr>
        <w:instrText xml:space="preserve"> PAGEREF _Toc266746778 \h </w:instrText>
      </w:r>
      <w:r>
        <w:rPr>
          <w:noProof/>
        </w:rPr>
      </w:r>
      <w:r>
        <w:rPr>
          <w:noProof/>
        </w:rPr>
        <w:fldChar w:fldCharType="separate"/>
      </w:r>
      <w:r>
        <w:rPr>
          <w:noProof/>
        </w:rPr>
        <w:t>24</w:t>
      </w:r>
      <w:r>
        <w:rPr>
          <w:noProof/>
        </w:rPr>
        <w:fldChar w:fldCharType="end"/>
      </w:r>
    </w:p>
    <w:p w14:paraId="0159C8B9" w14:textId="77777777" w:rsidR="004A2EED" w:rsidRPr="00905CF7" w:rsidRDefault="004A2EED">
      <w:pPr>
        <w:pStyle w:val="TOC2"/>
        <w:tabs>
          <w:tab w:val="right" w:pos="9061"/>
        </w:tabs>
        <w:rPr>
          <w:rFonts w:eastAsia="ＭＳ 明朝" w:cs="Times New Roman"/>
          <w:i w:val="0"/>
          <w:noProof/>
          <w:sz w:val="24"/>
          <w:szCs w:val="24"/>
          <w:lang w:val="en-US" w:eastAsia="ja-JP"/>
        </w:rPr>
      </w:pPr>
      <w:r>
        <w:rPr>
          <w:noProof/>
        </w:rPr>
        <w:t xml:space="preserve">3.2: </w:t>
      </w:r>
      <w:del w:id="15" w:author="Joao Fernando Oliveira" w:date="2014-07-12T16:39:00Z">
        <w:r w:rsidDel="002A3B70">
          <w:rPr>
            <w:noProof/>
          </w:rPr>
          <w:delText>Gerência</w:delText>
        </w:r>
      </w:del>
      <w:ins w:id="16" w:author="Joao Fernando Oliveira" w:date="2014-07-12T16:39:00Z">
        <w:r w:rsidR="002A3B70">
          <w:rPr>
            <w:noProof/>
          </w:rPr>
          <w:t>Gestão</w:t>
        </w:r>
      </w:ins>
      <w:r>
        <w:rPr>
          <w:noProof/>
        </w:rPr>
        <w:t xml:space="preserve"> de Desenvolvimento Software</w:t>
      </w:r>
      <w:r>
        <w:rPr>
          <w:noProof/>
        </w:rPr>
        <w:tab/>
      </w:r>
      <w:r>
        <w:rPr>
          <w:noProof/>
        </w:rPr>
        <w:fldChar w:fldCharType="begin"/>
      </w:r>
      <w:r>
        <w:rPr>
          <w:noProof/>
        </w:rPr>
        <w:instrText xml:space="preserve"> PAGEREF _Toc266746779 \h </w:instrText>
      </w:r>
      <w:r>
        <w:rPr>
          <w:noProof/>
        </w:rPr>
      </w:r>
      <w:r>
        <w:rPr>
          <w:noProof/>
        </w:rPr>
        <w:fldChar w:fldCharType="separate"/>
      </w:r>
      <w:r>
        <w:rPr>
          <w:noProof/>
        </w:rPr>
        <w:t>27</w:t>
      </w:r>
      <w:r>
        <w:rPr>
          <w:noProof/>
        </w:rPr>
        <w:fldChar w:fldCharType="end"/>
      </w:r>
    </w:p>
    <w:p w14:paraId="6C7601CC"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3.2.1: CMMI</w:t>
      </w:r>
      <w:r>
        <w:rPr>
          <w:noProof/>
        </w:rPr>
        <w:tab/>
      </w:r>
      <w:r>
        <w:rPr>
          <w:noProof/>
        </w:rPr>
        <w:fldChar w:fldCharType="begin"/>
      </w:r>
      <w:r>
        <w:rPr>
          <w:noProof/>
        </w:rPr>
        <w:instrText xml:space="preserve"> PAGEREF _Toc266746780 \h </w:instrText>
      </w:r>
      <w:r>
        <w:rPr>
          <w:noProof/>
        </w:rPr>
      </w:r>
      <w:r>
        <w:rPr>
          <w:noProof/>
        </w:rPr>
        <w:fldChar w:fldCharType="separate"/>
      </w:r>
      <w:r>
        <w:rPr>
          <w:noProof/>
        </w:rPr>
        <w:t>27</w:t>
      </w:r>
      <w:r>
        <w:rPr>
          <w:noProof/>
        </w:rPr>
        <w:fldChar w:fldCharType="end"/>
      </w:r>
    </w:p>
    <w:p w14:paraId="062FEFD7"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3.2.2: MPS.BR</w:t>
      </w:r>
      <w:r>
        <w:rPr>
          <w:noProof/>
        </w:rPr>
        <w:tab/>
      </w:r>
      <w:r>
        <w:rPr>
          <w:noProof/>
        </w:rPr>
        <w:fldChar w:fldCharType="begin"/>
      </w:r>
      <w:r>
        <w:rPr>
          <w:noProof/>
        </w:rPr>
        <w:instrText xml:space="preserve"> PAGEREF _Toc266746781 \h </w:instrText>
      </w:r>
      <w:r>
        <w:rPr>
          <w:noProof/>
        </w:rPr>
      </w:r>
      <w:r>
        <w:rPr>
          <w:noProof/>
        </w:rPr>
        <w:fldChar w:fldCharType="separate"/>
      </w:r>
      <w:r>
        <w:rPr>
          <w:noProof/>
        </w:rPr>
        <w:t>32</w:t>
      </w:r>
      <w:r>
        <w:rPr>
          <w:noProof/>
        </w:rPr>
        <w:fldChar w:fldCharType="end"/>
      </w:r>
    </w:p>
    <w:p w14:paraId="7810CC5D" w14:textId="77777777" w:rsidR="004A2EED" w:rsidRPr="00905CF7" w:rsidRDefault="004A2EED">
      <w:pPr>
        <w:pStyle w:val="TOC2"/>
        <w:tabs>
          <w:tab w:val="right" w:pos="9061"/>
        </w:tabs>
        <w:rPr>
          <w:rFonts w:eastAsia="ＭＳ 明朝" w:cs="Times New Roman"/>
          <w:i w:val="0"/>
          <w:noProof/>
          <w:sz w:val="24"/>
          <w:szCs w:val="24"/>
          <w:lang w:val="en-US" w:eastAsia="ja-JP"/>
        </w:rPr>
      </w:pPr>
      <w:r>
        <w:rPr>
          <w:noProof/>
        </w:rPr>
        <w:t>3.3: Modelagem</w:t>
      </w:r>
      <w:r>
        <w:rPr>
          <w:noProof/>
        </w:rPr>
        <w:tab/>
      </w:r>
      <w:r>
        <w:rPr>
          <w:noProof/>
        </w:rPr>
        <w:fldChar w:fldCharType="begin"/>
      </w:r>
      <w:r>
        <w:rPr>
          <w:noProof/>
        </w:rPr>
        <w:instrText xml:space="preserve"> PAGEREF _Toc266746782 \h </w:instrText>
      </w:r>
      <w:r>
        <w:rPr>
          <w:noProof/>
        </w:rPr>
      </w:r>
      <w:r>
        <w:rPr>
          <w:noProof/>
        </w:rPr>
        <w:fldChar w:fldCharType="separate"/>
      </w:r>
      <w:r>
        <w:rPr>
          <w:noProof/>
        </w:rPr>
        <w:t>33</w:t>
      </w:r>
      <w:r>
        <w:rPr>
          <w:noProof/>
        </w:rPr>
        <w:fldChar w:fldCharType="end"/>
      </w:r>
    </w:p>
    <w:p w14:paraId="377D1401" w14:textId="77777777" w:rsidR="004A2EED" w:rsidRPr="00905CF7" w:rsidRDefault="004A2EED">
      <w:pPr>
        <w:pStyle w:val="TOC3"/>
        <w:tabs>
          <w:tab w:val="right" w:pos="9061"/>
        </w:tabs>
        <w:rPr>
          <w:rFonts w:eastAsia="ＭＳ 明朝" w:cs="Times New Roman"/>
          <w:noProof/>
          <w:sz w:val="24"/>
          <w:szCs w:val="24"/>
          <w:lang w:val="en-US" w:eastAsia="ja-JP"/>
        </w:rPr>
      </w:pPr>
      <w:r w:rsidRPr="00447B28">
        <w:rPr>
          <w:noProof/>
          <w:lang w:val="en-US" w:eastAsia="en-US"/>
        </w:rPr>
        <w:t>3.3.1:</w:t>
      </w:r>
      <w:r w:rsidRPr="00447B28">
        <w:rPr>
          <w:noProof/>
          <w:shd w:val="clear" w:color="auto" w:fill="FFFFFF"/>
          <w:lang w:val="en-US" w:eastAsia="en-US"/>
        </w:rPr>
        <w:t xml:space="preserve"> Business Process Modeling Notation (BPMN)</w:t>
      </w:r>
      <w:r>
        <w:rPr>
          <w:noProof/>
        </w:rPr>
        <w:tab/>
      </w:r>
      <w:r>
        <w:rPr>
          <w:noProof/>
        </w:rPr>
        <w:fldChar w:fldCharType="begin"/>
      </w:r>
      <w:r>
        <w:rPr>
          <w:noProof/>
        </w:rPr>
        <w:instrText xml:space="preserve"> PAGEREF _Toc266746783 \h </w:instrText>
      </w:r>
      <w:r>
        <w:rPr>
          <w:noProof/>
        </w:rPr>
      </w:r>
      <w:r>
        <w:rPr>
          <w:noProof/>
        </w:rPr>
        <w:fldChar w:fldCharType="separate"/>
      </w:r>
      <w:r>
        <w:rPr>
          <w:noProof/>
        </w:rPr>
        <w:t>33</w:t>
      </w:r>
      <w:r>
        <w:rPr>
          <w:noProof/>
        </w:rPr>
        <w:fldChar w:fldCharType="end"/>
      </w:r>
    </w:p>
    <w:p w14:paraId="54754CE5" w14:textId="77777777" w:rsidR="004A2EED" w:rsidRPr="00905CF7" w:rsidRDefault="004A2EED">
      <w:pPr>
        <w:pStyle w:val="TOC3"/>
        <w:tabs>
          <w:tab w:val="right" w:pos="9061"/>
        </w:tabs>
        <w:rPr>
          <w:rFonts w:eastAsia="ＭＳ 明朝" w:cs="Times New Roman"/>
          <w:noProof/>
          <w:sz w:val="24"/>
          <w:szCs w:val="24"/>
          <w:lang w:val="en-US" w:eastAsia="ja-JP"/>
        </w:rPr>
      </w:pPr>
      <w:r w:rsidRPr="00447B28">
        <w:rPr>
          <w:noProof/>
          <w:lang w:val="en-US" w:eastAsia="en-US"/>
        </w:rPr>
        <w:t>3.3.2:</w:t>
      </w:r>
      <w:r w:rsidRPr="00447B28">
        <w:rPr>
          <w:noProof/>
          <w:shd w:val="clear" w:color="auto" w:fill="FFFFFF"/>
          <w:lang w:val="en-US" w:eastAsia="en-US"/>
        </w:rPr>
        <w:t xml:space="preserve"> Unified Modeling Language (UML)</w:t>
      </w:r>
      <w:r>
        <w:rPr>
          <w:noProof/>
        </w:rPr>
        <w:tab/>
      </w:r>
      <w:r>
        <w:rPr>
          <w:noProof/>
        </w:rPr>
        <w:fldChar w:fldCharType="begin"/>
      </w:r>
      <w:r>
        <w:rPr>
          <w:noProof/>
        </w:rPr>
        <w:instrText xml:space="preserve"> PAGEREF _Toc266746784 \h </w:instrText>
      </w:r>
      <w:r>
        <w:rPr>
          <w:noProof/>
        </w:rPr>
      </w:r>
      <w:r>
        <w:rPr>
          <w:noProof/>
        </w:rPr>
        <w:fldChar w:fldCharType="separate"/>
      </w:r>
      <w:r>
        <w:rPr>
          <w:noProof/>
        </w:rPr>
        <w:t>33</w:t>
      </w:r>
      <w:r>
        <w:rPr>
          <w:noProof/>
        </w:rPr>
        <w:fldChar w:fldCharType="end"/>
      </w:r>
    </w:p>
    <w:p w14:paraId="3313C190" w14:textId="77777777" w:rsidR="004A2EED" w:rsidRPr="00905CF7" w:rsidRDefault="004A2EED">
      <w:pPr>
        <w:pStyle w:val="TOC3"/>
        <w:tabs>
          <w:tab w:val="right" w:pos="9061"/>
        </w:tabs>
        <w:rPr>
          <w:rFonts w:eastAsia="ＭＳ 明朝" w:cs="Times New Roman"/>
          <w:noProof/>
          <w:sz w:val="24"/>
          <w:szCs w:val="24"/>
          <w:lang w:val="en-US" w:eastAsia="ja-JP"/>
        </w:rPr>
      </w:pPr>
      <w:r w:rsidRPr="00447B28">
        <w:rPr>
          <w:noProof/>
          <w:lang w:val="en-US" w:eastAsia="en-US"/>
        </w:rPr>
        <w:t>3.3.3:</w:t>
      </w:r>
      <w:r w:rsidRPr="00447B28">
        <w:rPr>
          <w:noProof/>
          <w:shd w:val="clear" w:color="auto" w:fill="FFFFFF"/>
          <w:lang w:val="en-US" w:eastAsia="en-US"/>
        </w:rPr>
        <w:t xml:space="preserve"> IDEF-0</w:t>
      </w:r>
      <w:r>
        <w:rPr>
          <w:noProof/>
        </w:rPr>
        <w:tab/>
      </w:r>
      <w:r>
        <w:rPr>
          <w:noProof/>
        </w:rPr>
        <w:fldChar w:fldCharType="begin"/>
      </w:r>
      <w:r>
        <w:rPr>
          <w:noProof/>
        </w:rPr>
        <w:instrText xml:space="preserve"> PAGEREF _Toc266746785 \h </w:instrText>
      </w:r>
      <w:r>
        <w:rPr>
          <w:noProof/>
        </w:rPr>
      </w:r>
      <w:r>
        <w:rPr>
          <w:noProof/>
        </w:rPr>
        <w:fldChar w:fldCharType="separate"/>
      </w:r>
      <w:r>
        <w:rPr>
          <w:noProof/>
        </w:rPr>
        <w:t>34</w:t>
      </w:r>
      <w:r>
        <w:rPr>
          <w:noProof/>
        </w:rPr>
        <w:fldChar w:fldCharType="end"/>
      </w:r>
    </w:p>
    <w:p w14:paraId="17F57906" w14:textId="77777777" w:rsidR="004A2EED" w:rsidRPr="00905CF7" w:rsidRDefault="004A2EED">
      <w:pPr>
        <w:pStyle w:val="TOC1"/>
        <w:rPr>
          <w:rFonts w:eastAsia="ＭＳ 明朝" w:cs="Times New Roman"/>
          <w:b w:val="0"/>
          <w:noProof/>
          <w:sz w:val="24"/>
          <w:szCs w:val="24"/>
          <w:lang w:val="en-US" w:eastAsia="ja-JP"/>
        </w:rPr>
      </w:pPr>
      <w:r w:rsidRPr="00447B28">
        <w:rPr>
          <w:rFonts w:ascii="Tahoma" w:hAnsi="Tahoma"/>
          <w:noProof/>
        </w:rPr>
        <w:t>Capítulo 4: Modelagem e Geração de Melhorias</w:t>
      </w:r>
      <w:r>
        <w:rPr>
          <w:noProof/>
        </w:rPr>
        <w:tab/>
      </w:r>
      <w:r>
        <w:rPr>
          <w:noProof/>
        </w:rPr>
        <w:fldChar w:fldCharType="begin"/>
      </w:r>
      <w:r>
        <w:rPr>
          <w:noProof/>
        </w:rPr>
        <w:instrText xml:space="preserve"> PAGEREF _Toc266746786 \h </w:instrText>
      </w:r>
      <w:r>
        <w:rPr>
          <w:noProof/>
        </w:rPr>
      </w:r>
      <w:r>
        <w:rPr>
          <w:noProof/>
        </w:rPr>
        <w:fldChar w:fldCharType="separate"/>
      </w:r>
      <w:r>
        <w:rPr>
          <w:noProof/>
        </w:rPr>
        <w:t>36</w:t>
      </w:r>
      <w:r>
        <w:rPr>
          <w:noProof/>
        </w:rPr>
        <w:fldChar w:fldCharType="end"/>
      </w:r>
    </w:p>
    <w:p w14:paraId="3F308823" w14:textId="77777777" w:rsidR="004A2EED" w:rsidRPr="00905CF7" w:rsidRDefault="004A2EED">
      <w:pPr>
        <w:pStyle w:val="TOC2"/>
        <w:tabs>
          <w:tab w:val="right" w:pos="9061"/>
        </w:tabs>
        <w:rPr>
          <w:rFonts w:eastAsia="ＭＳ 明朝" w:cs="Times New Roman"/>
          <w:i w:val="0"/>
          <w:noProof/>
          <w:sz w:val="24"/>
          <w:szCs w:val="24"/>
          <w:lang w:val="en-US" w:eastAsia="ja-JP"/>
        </w:rPr>
      </w:pPr>
      <w:r>
        <w:rPr>
          <w:noProof/>
        </w:rPr>
        <w:t xml:space="preserve">4.1: </w:t>
      </w:r>
      <w:del w:id="17" w:author="Joao Fernando Oliveira" w:date="2014-07-12T16:39:00Z">
        <w:r w:rsidDel="002A3B70">
          <w:rPr>
            <w:noProof/>
          </w:rPr>
          <w:delText>Gerência</w:delText>
        </w:r>
      </w:del>
      <w:ins w:id="18" w:author="Joao Fernando Oliveira" w:date="2014-07-12T16:39:00Z">
        <w:r w:rsidR="002A3B70">
          <w:rPr>
            <w:noProof/>
          </w:rPr>
          <w:t>Gestão</w:t>
        </w:r>
      </w:ins>
      <w:r>
        <w:rPr>
          <w:noProof/>
        </w:rPr>
        <w:t xml:space="preserve"> de Projetos</w:t>
      </w:r>
      <w:r>
        <w:rPr>
          <w:noProof/>
        </w:rPr>
        <w:tab/>
      </w:r>
      <w:r>
        <w:rPr>
          <w:noProof/>
        </w:rPr>
        <w:fldChar w:fldCharType="begin"/>
      </w:r>
      <w:r>
        <w:rPr>
          <w:noProof/>
        </w:rPr>
        <w:instrText xml:space="preserve"> PAGEREF _Toc266746787 \h </w:instrText>
      </w:r>
      <w:r>
        <w:rPr>
          <w:noProof/>
        </w:rPr>
      </w:r>
      <w:r>
        <w:rPr>
          <w:noProof/>
        </w:rPr>
        <w:fldChar w:fldCharType="separate"/>
      </w:r>
      <w:r>
        <w:rPr>
          <w:noProof/>
        </w:rPr>
        <w:t>36</w:t>
      </w:r>
      <w:r>
        <w:rPr>
          <w:noProof/>
        </w:rPr>
        <w:fldChar w:fldCharType="end"/>
      </w:r>
    </w:p>
    <w:p w14:paraId="43E37FF4" w14:textId="77777777" w:rsidR="004A2EED" w:rsidRPr="00905CF7" w:rsidRDefault="004A2EED">
      <w:pPr>
        <w:pStyle w:val="TOC3"/>
        <w:tabs>
          <w:tab w:val="right" w:pos="9061"/>
        </w:tabs>
        <w:rPr>
          <w:rFonts w:eastAsia="ＭＳ 明朝" w:cs="Times New Roman"/>
          <w:noProof/>
          <w:sz w:val="24"/>
          <w:szCs w:val="24"/>
          <w:lang w:val="en-US" w:eastAsia="ja-JP"/>
        </w:rPr>
      </w:pPr>
      <w:r w:rsidRPr="00447B28">
        <w:rPr>
          <w:noProof/>
          <w:color w:val="000000"/>
        </w:rPr>
        <w:t xml:space="preserve">4.1.1: Escolha da Metodologia de </w:t>
      </w:r>
      <w:del w:id="19" w:author="Joao Fernando Oliveira" w:date="2014-07-12T16:39:00Z">
        <w:r w:rsidRPr="00447B28" w:rsidDel="002A3B70">
          <w:rPr>
            <w:noProof/>
            <w:color w:val="000000"/>
          </w:rPr>
          <w:delText>Gerência</w:delText>
        </w:r>
      </w:del>
      <w:ins w:id="20" w:author="Joao Fernando Oliveira" w:date="2014-07-12T16:39:00Z">
        <w:r w:rsidR="002A3B70">
          <w:rPr>
            <w:noProof/>
            <w:color w:val="000000"/>
          </w:rPr>
          <w:t>Gestão</w:t>
        </w:r>
      </w:ins>
      <w:r w:rsidRPr="00447B28">
        <w:rPr>
          <w:noProof/>
          <w:color w:val="000000"/>
        </w:rPr>
        <w:t xml:space="preserve"> e Norma de Modelagem</w:t>
      </w:r>
      <w:r>
        <w:rPr>
          <w:noProof/>
        </w:rPr>
        <w:tab/>
      </w:r>
      <w:r>
        <w:rPr>
          <w:noProof/>
        </w:rPr>
        <w:fldChar w:fldCharType="begin"/>
      </w:r>
      <w:r>
        <w:rPr>
          <w:noProof/>
        </w:rPr>
        <w:instrText xml:space="preserve"> PAGEREF _Toc266746788 \h </w:instrText>
      </w:r>
      <w:r>
        <w:rPr>
          <w:noProof/>
        </w:rPr>
      </w:r>
      <w:r>
        <w:rPr>
          <w:noProof/>
        </w:rPr>
        <w:fldChar w:fldCharType="separate"/>
      </w:r>
      <w:r>
        <w:rPr>
          <w:noProof/>
        </w:rPr>
        <w:t>36</w:t>
      </w:r>
      <w:r>
        <w:rPr>
          <w:noProof/>
        </w:rPr>
        <w:fldChar w:fldCharType="end"/>
      </w:r>
    </w:p>
    <w:p w14:paraId="09B09A4C"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4.1.2: Modelagem do Estado Atual</w:t>
      </w:r>
      <w:r>
        <w:rPr>
          <w:noProof/>
        </w:rPr>
        <w:tab/>
      </w:r>
      <w:r>
        <w:rPr>
          <w:noProof/>
        </w:rPr>
        <w:fldChar w:fldCharType="begin"/>
      </w:r>
      <w:r>
        <w:rPr>
          <w:noProof/>
        </w:rPr>
        <w:instrText xml:space="preserve"> PAGEREF _Toc266746789 \h </w:instrText>
      </w:r>
      <w:r>
        <w:rPr>
          <w:noProof/>
        </w:rPr>
      </w:r>
      <w:r>
        <w:rPr>
          <w:noProof/>
        </w:rPr>
        <w:fldChar w:fldCharType="separate"/>
      </w:r>
      <w:r>
        <w:rPr>
          <w:noProof/>
        </w:rPr>
        <w:t>36</w:t>
      </w:r>
      <w:r>
        <w:rPr>
          <w:noProof/>
        </w:rPr>
        <w:fldChar w:fldCharType="end"/>
      </w:r>
    </w:p>
    <w:p w14:paraId="571C033D" w14:textId="77777777" w:rsidR="004A2EED" w:rsidRPr="00905CF7" w:rsidRDefault="004A2EED">
      <w:pPr>
        <w:pStyle w:val="TOC3"/>
        <w:tabs>
          <w:tab w:val="right" w:pos="9061"/>
        </w:tabs>
        <w:rPr>
          <w:rFonts w:eastAsia="ＭＳ 明朝" w:cs="Times New Roman"/>
          <w:noProof/>
          <w:sz w:val="24"/>
          <w:szCs w:val="24"/>
          <w:lang w:val="en-US" w:eastAsia="ja-JP"/>
        </w:rPr>
      </w:pPr>
      <w:r w:rsidRPr="00447B28">
        <w:rPr>
          <w:noProof/>
          <w:color w:val="000000"/>
        </w:rPr>
        <w:t>4.1.3: Modelagem do Estado Ideal</w:t>
      </w:r>
      <w:r>
        <w:rPr>
          <w:noProof/>
        </w:rPr>
        <w:tab/>
      </w:r>
      <w:r>
        <w:rPr>
          <w:noProof/>
        </w:rPr>
        <w:fldChar w:fldCharType="begin"/>
      </w:r>
      <w:r>
        <w:rPr>
          <w:noProof/>
        </w:rPr>
        <w:instrText xml:space="preserve"> PAGEREF _Toc266746790 \h </w:instrText>
      </w:r>
      <w:r>
        <w:rPr>
          <w:noProof/>
        </w:rPr>
      </w:r>
      <w:r>
        <w:rPr>
          <w:noProof/>
        </w:rPr>
        <w:fldChar w:fldCharType="separate"/>
      </w:r>
      <w:r>
        <w:rPr>
          <w:noProof/>
        </w:rPr>
        <w:t>41</w:t>
      </w:r>
      <w:r>
        <w:rPr>
          <w:noProof/>
        </w:rPr>
        <w:fldChar w:fldCharType="end"/>
      </w:r>
    </w:p>
    <w:p w14:paraId="68B52CC0"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4.1.4: Proposição e Aplicação de Melhorias</w:t>
      </w:r>
      <w:r>
        <w:rPr>
          <w:noProof/>
        </w:rPr>
        <w:tab/>
      </w:r>
      <w:r>
        <w:rPr>
          <w:noProof/>
        </w:rPr>
        <w:fldChar w:fldCharType="begin"/>
      </w:r>
      <w:r>
        <w:rPr>
          <w:noProof/>
        </w:rPr>
        <w:instrText xml:space="preserve"> PAGEREF _Toc266746791 \h </w:instrText>
      </w:r>
      <w:r>
        <w:rPr>
          <w:noProof/>
        </w:rPr>
      </w:r>
      <w:r>
        <w:rPr>
          <w:noProof/>
        </w:rPr>
        <w:fldChar w:fldCharType="separate"/>
      </w:r>
      <w:r>
        <w:rPr>
          <w:noProof/>
        </w:rPr>
        <w:t>58</w:t>
      </w:r>
      <w:r>
        <w:rPr>
          <w:noProof/>
        </w:rPr>
        <w:fldChar w:fldCharType="end"/>
      </w:r>
    </w:p>
    <w:p w14:paraId="0982A9AE" w14:textId="77777777" w:rsidR="004A2EED" w:rsidRPr="00905CF7" w:rsidRDefault="004A2EED">
      <w:pPr>
        <w:pStyle w:val="TOC2"/>
        <w:tabs>
          <w:tab w:val="right" w:pos="9061"/>
        </w:tabs>
        <w:rPr>
          <w:rFonts w:eastAsia="ＭＳ 明朝" w:cs="Times New Roman"/>
          <w:i w:val="0"/>
          <w:noProof/>
          <w:sz w:val="24"/>
          <w:szCs w:val="24"/>
          <w:lang w:val="en-US" w:eastAsia="ja-JP"/>
        </w:rPr>
      </w:pPr>
      <w:r>
        <w:rPr>
          <w:noProof/>
        </w:rPr>
        <w:t xml:space="preserve">4.2: </w:t>
      </w:r>
      <w:del w:id="21" w:author="Joao Fernando Oliveira" w:date="2014-07-12T16:39:00Z">
        <w:r w:rsidDel="002A3B70">
          <w:rPr>
            <w:noProof/>
          </w:rPr>
          <w:delText>Gerência</w:delText>
        </w:r>
      </w:del>
      <w:ins w:id="22" w:author="Joao Fernando Oliveira" w:date="2014-07-12T16:39:00Z">
        <w:r w:rsidR="002A3B70">
          <w:rPr>
            <w:noProof/>
          </w:rPr>
          <w:t>Gestão</w:t>
        </w:r>
      </w:ins>
      <w:r>
        <w:rPr>
          <w:noProof/>
        </w:rPr>
        <w:t xml:space="preserve"> de Desenvolvimento de </w:t>
      </w:r>
      <w:r w:rsidRPr="00447B28">
        <w:rPr>
          <w:noProof/>
        </w:rPr>
        <w:t>Software</w:t>
      </w:r>
      <w:r>
        <w:rPr>
          <w:noProof/>
        </w:rPr>
        <w:tab/>
      </w:r>
      <w:r>
        <w:rPr>
          <w:noProof/>
        </w:rPr>
        <w:fldChar w:fldCharType="begin"/>
      </w:r>
      <w:r>
        <w:rPr>
          <w:noProof/>
        </w:rPr>
        <w:instrText xml:space="preserve"> PAGEREF _Toc266746792 \h </w:instrText>
      </w:r>
      <w:r>
        <w:rPr>
          <w:noProof/>
        </w:rPr>
      </w:r>
      <w:r>
        <w:rPr>
          <w:noProof/>
        </w:rPr>
        <w:fldChar w:fldCharType="separate"/>
      </w:r>
      <w:r>
        <w:rPr>
          <w:noProof/>
        </w:rPr>
        <w:t>66</w:t>
      </w:r>
      <w:r>
        <w:rPr>
          <w:noProof/>
        </w:rPr>
        <w:fldChar w:fldCharType="end"/>
      </w:r>
    </w:p>
    <w:p w14:paraId="74B42936"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4.2.1: Escolha da Metodologia</w:t>
      </w:r>
      <w:r>
        <w:rPr>
          <w:noProof/>
        </w:rPr>
        <w:tab/>
      </w:r>
      <w:r>
        <w:rPr>
          <w:noProof/>
        </w:rPr>
        <w:fldChar w:fldCharType="begin"/>
      </w:r>
      <w:r>
        <w:rPr>
          <w:noProof/>
        </w:rPr>
        <w:instrText xml:space="preserve"> PAGEREF _Toc266746793 \h </w:instrText>
      </w:r>
      <w:r>
        <w:rPr>
          <w:noProof/>
        </w:rPr>
      </w:r>
      <w:r>
        <w:rPr>
          <w:noProof/>
        </w:rPr>
        <w:fldChar w:fldCharType="separate"/>
      </w:r>
      <w:r>
        <w:rPr>
          <w:noProof/>
        </w:rPr>
        <w:t>66</w:t>
      </w:r>
      <w:r>
        <w:rPr>
          <w:noProof/>
        </w:rPr>
        <w:fldChar w:fldCharType="end"/>
      </w:r>
    </w:p>
    <w:p w14:paraId="3E9DF4E1"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4.2.2: Modelagem do Estado Atual</w:t>
      </w:r>
      <w:r>
        <w:rPr>
          <w:noProof/>
        </w:rPr>
        <w:tab/>
      </w:r>
      <w:r>
        <w:rPr>
          <w:noProof/>
        </w:rPr>
        <w:fldChar w:fldCharType="begin"/>
      </w:r>
      <w:r>
        <w:rPr>
          <w:noProof/>
        </w:rPr>
        <w:instrText xml:space="preserve"> PAGEREF _Toc266746794 \h </w:instrText>
      </w:r>
      <w:r>
        <w:rPr>
          <w:noProof/>
        </w:rPr>
      </w:r>
      <w:r>
        <w:rPr>
          <w:noProof/>
        </w:rPr>
        <w:fldChar w:fldCharType="separate"/>
      </w:r>
      <w:r>
        <w:rPr>
          <w:noProof/>
        </w:rPr>
        <w:t>66</w:t>
      </w:r>
      <w:r>
        <w:rPr>
          <w:noProof/>
        </w:rPr>
        <w:fldChar w:fldCharType="end"/>
      </w:r>
    </w:p>
    <w:p w14:paraId="4CC823BE"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4.2.3: Modelagem do Estado Ideal</w:t>
      </w:r>
      <w:r>
        <w:rPr>
          <w:noProof/>
        </w:rPr>
        <w:tab/>
      </w:r>
      <w:r>
        <w:rPr>
          <w:noProof/>
        </w:rPr>
        <w:fldChar w:fldCharType="begin"/>
      </w:r>
      <w:r>
        <w:rPr>
          <w:noProof/>
        </w:rPr>
        <w:instrText xml:space="preserve"> PAGEREF _Toc266746795 \h </w:instrText>
      </w:r>
      <w:r>
        <w:rPr>
          <w:noProof/>
        </w:rPr>
      </w:r>
      <w:r>
        <w:rPr>
          <w:noProof/>
        </w:rPr>
        <w:fldChar w:fldCharType="separate"/>
      </w:r>
      <w:r>
        <w:rPr>
          <w:noProof/>
        </w:rPr>
        <w:t>66</w:t>
      </w:r>
      <w:r>
        <w:rPr>
          <w:noProof/>
        </w:rPr>
        <w:fldChar w:fldCharType="end"/>
      </w:r>
    </w:p>
    <w:p w14:paraId="35101F38" w14:textId="77777777" w:rsidR="004A2EED" w:rsidRPr="00905CF7" w:rsidRDefault="004A2EED">
      <w:pPr>
        <w:pStyle w:val="TOC3"/>
        <w:tabs>
          <w:tab w:val="right" w:pos="9061"/>
        </w:tabs>
        <w:rPr>
          <w:rFonts w:eastAsia="ＭＳ 明朝" w:cs="Times New Roman"/>
          <w:noProof/>
          <w:sz w:val="24"/>
          <w:szCs w:val="24"/>
          <w:lang w:val="en-US" w:eastAsia="ja-JP"/>
        </w:rPr>
      </w:pPr>
      <w:r>
        <w:rPr>
          <w:noProof/>
        </w:rPr>
        <w:t>4.2.4: Proposição e Aplicação de Melhorias</w:t>
      </w:r>
      <w:r>
        <w:rPr>
          <w:noProof/>
        </w:rPr>
        <w:tab/>
      </w:r>
      <w:r>
        <w:rPr>
          <w:noProof/>
        </w:rPr>
        <w:fldChar w:fldCharType="begin"/>
      </w:r>
      <w:r>
        <w:rPr>
          <w:noProof/>
        </w:rPr>
        <w:instrText xml:space="preserve"> PAGEREF _Toc266746796 \h </w:instrText>
      </w:r>
      <w:r>
        <w:rPr>
          <w:noProof/>
        </w:rPr>
      </w:r>
      <w:r>
        <w:rPr>
          <w:noProof/>
        </w:rPr>
        <w:fldChar w:fldCharType="separate"/>
      </w:r>
      <w:r>
        <w:rPr>
          <w:noProof/>
        </w:rPr>
        <w:t>68</w:t>
      </w:r>
      <w:r>
        <w:rPr>
          <w:noProof/>
        </w:rPr>
        <w:fldChar w:fldCharType="end"/>
      </w:r>
    </w:p>
    <w:p w14:paraId="468A7019" w14:textId="77777777" w:rsidR="004A2EED" w:rsidRPr="00905CF7" w:rsidRDefault="004A2EED">
      <w:pPr>
        <w:pStyle w:val="TOC1"/>
        <w:rPr>
          <w:rFonts w:eastAsia="ＭＳ 明朝" w:cs="Times New Roman"/>
          <w:b w:val="0"/>
          <w:noProof/>
          <w:sz w:val="24"/>
          <w:szCs w:val="24"/>
          <w:lang w:val="en-US" w:eastAsia="ja-JP"/>
        </w:rPr>
      </w:pPr>
      <w:r w:rsidRPr="00447B28">
        <w:rPr>
          <w:rFonts w:ascii="Tahoma" w:hAnsi="Tahoma"/>
          <w:noProof/>
          <w:color w:val="000000"/>
        </w:rPr>
        <w:t>Capítulo 5: Análise Crítica</w:t>
      </w:r>
      <w:r>
        <w:rPr>
          <w:noProof/>
        </w:rPr>
        <w:tab/>
      </w:r>
      <w:r>
        <w:rPr>
          <w:noProof/>
        </w:rPr>
        <w:fldChar w:fldCharType="begin"/>
      </w:r>
      <w:r>
        <w:rPr>
          <w:noProof/>
        </w:rPr>
        <w:instrText xml:space="preserve"> PAGEREF _Toc266746797 \h </w:instrText>
      </w:r>
      <w:r>
        <w:rPr>
          <w:noProof/>
        </w:rPr>
      </w:r>
      <w:r>
        <w:rPr>
          <w:noProof/>
        </w:rPr>
        <w:fldChar w:fldCharType="separate"/>
      </w:r>
      <w:r>
        <w:rPr>
          <w:noProof/>
        </w:rPr>
        <w:t>71</w:t>
      </w:r>
      <w:r>
        <w:rPr>
          <w:noProof/>
        </w:rPr>
        <w:fldChar w:fldCharType="end"/>
      </w:r>
    </w:p>
    <w:p w14:paraId="47FB573B" w14:textId="77777777" w:rsidR="004A2EED" w:rsidRPr="00905CF7" w:rsidRDefault="004A2EED">
      <w:pPr>
        <w:pStyle w:val="TOC2"/>
        <w:tabs>
          <w:tab w:val="right" w:pos="9061"/>
        </w:tabs>
        <w:rPr>
          <w:rFonts w:eastAsia="ＭＳ 明朝" w:cs="Times New Roman"/>
          <w:i w:val="0"/>
          <w:noProof/>
          <w:sz w:val="24"/>
          <w:szCs w:val="24"/>
          <w:lang w:val="en-US" w:eastAsia="ja-JP"/>
        </w:rPr>
      </w:pPr>
      <w:r>
        <w:rPr>
          <w:noProof/>
        </w:rPr>
        <w:t xml:space="preserve">5.1: </w:t>
      </w:r>
      <w:del w:id="23" w:author="Joao Fernando Oliveira" w:date="2014-07-12T16:39:00Z">
        <w:r w:rsidDel="002A3B70">
          <w:rPr>
            <w:noProof/>
          </w:rPr>
          <w:delText>Gerência</w:delText>
        </w:r>
      </w:del>
      <w:ins w:id="24" w:author="Joao Fernando Oliveira" w:date="2014-07-12T16:39:00Z">
        <w:r w:rsidR="002A3B70">
          <w:rPr>
            <w:noProof/>
          </w:rPr>
          <w:t>Gestão</w:t>
        </w:r>
      </w:ins>
      <w:r>
        <w:rPr>
          <w:noProof/>
        </w:rPr>
        <w:t xml:space="preserve"> de Projetos.</w:t>
      </w:r>
      <w:r>
        <w:rPr>
          <w:noProof/>
        </w:rPr>
        <w:tab/>
      </w:r>
      <w:r>
        <w:rPr>
          <w:noProof/>
        </w:rPr>
        <w:fldChar w:fldCharType="begin"/>
      </w:r>
      <w:r>
        <w:rPr>
          <w:noProof/>
        </w:rPr>
        <w:instrText xml:space="preserve"> PAGEREF _Toc266746798 \h </w:instrText>
      </w:r>
      <w:r>
        <w:rPr>
          <w:noProof/>
        </w:rPr>
      </w:r>
      <w:r>
        <w:rPr>
          <w:noProof/>
        </w:rPr>
        <w:fldChar w:fldCharType="separate"/>
      </w:r>
      <w:r>
        <w:rPr>
          <w:noProof/>
        </w:rPr>
        <w:t>71</w:t>
      </w:r>
      <w:r>
        <w:rPr>
          <w:noProof/>
        </w:rPr>
        <w:fldChar w:fldCharType="end"/>
      </w:r>
    </w:p>
    <w:p w14:paraId="104E5EB5" w14:textId="77777777" w:rsidR="004A2EED" w:rsidRPr="00905CF7" w:rsidRDefault="004A2EED">
      <w:pPr>
        <w:pStyle w:val="TOC2"/>
        <w:tabs>
          <w:tab w:val="right" w:pos="9061"/>
        </w:tabs>
        <w:rPr>
          <w:rFonts w:eastAsia="ＭＳ 明朝" w:cs="Times New Roman"/>
          <w:i w:val="0"/>
          <w:noProof/>
          <w:sz w:val="24"/>
          <w:szCs w:val="24"/>
          <w:lang w:val="en-US" w:eastAsia="ja-JP"/>
        </w:rPr>
      </w:pPr>
      <w:r w:rsidRPr="00447B28">
        <w:rPr>
          <w:noProof/>
        </w:rPr>
        <w:t>5.2:</w:t>
      </w:r>
      <w:r>
        <w:rPr>
          <w:noProof/>
        </w:rPr>
        <w:t xml:space="preserve"> </w:t>
      </w:r>
      <w:del w:id="25" w:author="Joao Fernando Oliveira" w:date="2014-07-12T16:39:00Z">
        <w:r w:rsidDel="002A3B70">
          <w:rPr>
            <w:noProof/>
          </w:rPr>
          <w:delText>Gerência</w:delText>
        </w:r>
      </w:del>
      <w:ins w:id="26" w:author="Joao Fernando Oliveira" w:date="2014-07-12T16:39:00Z">
        <w:r w:rsidR="002A3B70">
          <w:rPr>
            <w:noProof/>
          </w:rPr>
          <w:t>Gestão</w:t>
        </w:r>
      </w:ins>
      <w:r>
        <w:rPr>
          <w:noProof/>
        </w:rPr>
        <w:t xml:space="preserve"> de Desenvolvimento de </w:t>
      </w:r>
      <w:r w:rsidRPr="00447B28">
        <w:rPr>
          <w:noProof/>
        </w:rPr>
        <w:t>Software</w:t>
      </w:r>
      <w:r>
        <w:rPr>
          <w:noProof/>
        </w:rPr>
        <w:tab/>
      </w:r>
      <w:r>
        <w:rPr>
          <w:noProof/>
        </w:rPr>
        <w:fldChar w:fldCharType="begin"/>
      </w:r>
      <w:r>
        <w:rPr>
          <w:noProof/>
        </w:rPr>
        <w:instrText xml:space="preserve"> PAGEREF _Toc266746799 \h </w:instrText>
      </w:r>
      <w:r>
        <w:rPr>
          <w:noProof/>
        </w:rPr>
      </w:r>
      <w:r>
        <w:rPr>
          <w:noProof/>
        </w:rPr>
        <w:fldChar w:fldCharType="separate"/>
      </w:r>
      <w:r>
        <w:rPr>
          <w:noProof/>
        </w:rPr>
        <w:t>74</w:t>
      </w:r>
      <w:r>
        <w:rPr>
          <w:noProof/>
        </w:rPr>
        <w:fldChar w:fldCharType="end"/>
      </w:r>
    </w:p>
    <w:p w14:paraId="29940B4A" w14:textId="77777777" w:rsidR="004A2EED" w:rsidRPr="00905CF7" w:rsidRDefault="004A2EED">
      <w:pPr>
        <w:pStyle w:val="TOC1"/>
        <w:rPr>
          <w:rFonts w:eastAsia="ＭＳ 明朝" w:cs="Times New Roman"/>
          <w:b w:val="0"/>
          <w:noProof/>
          <w:sz w:val="24"/>
          <w:szCs w:val="24"/>
          <w:lang w:val="en-US" w:eastAsia="ja-JP"/>
        </w:rPr>
      </w:pPr>
      <w:r w:rsidRPr="00447B28">
        <w:rPr>
          <w:rFonts w:ascii="Tahoma" w:hAnsi="Tahoma"/>
          <w:noProof/>
          <w:color w:val="FF6600"/>
        </w:rPr>
        <w:t>Capítulo 6: Conclusões</w:t>
      </w:r>
      <w:r>
        <w:rPr>
          <w:noProof/>
        </w:rPr>
        <w:tab/>
      </w:r>
      <w:r>
        <w:rPr>
          <w:noProof/>
        </w:rPr>
        <w:fldChar w:fldCharType="begin"/>
      </w:r>
      <w:r>
        <w:rPr>
          <w:noProof/>
        </w:rPr>
        <w:instrText xml:space="preserve"> PAGEREF _Toc266746800 \h </w:instrText>
      </w:r>
      <w:r>
        <w:rPr>
          <w:noProof/>
        </w:rPr>
      </w:r>
      <w:r>
        <w:rPr>
          <w:noProof/>
        </w:rPr>
        <w:fldChar w:fldCharType="separate"/>
      </w:r>
      <w:r>
        <w:rPr>
          <w:noProof/>
        </w:rPr>
        <w:t>77</w:t>
      </w:r>
      <w:r>
        <w:rPr>
          <w:noProof/>
        </w:rPr>
        <w:fldChar w:fldCharType="end"/>
      </w:r>
    </w:p>
    <w:p w14:paraId="2F81DEF0" w14:textId="77777777" w:rsidR="004A2EED" w:rsidRPr="00905CF7" w:rsidRDefault="004A2EED">
      <w:pPr>
        <w:pStyle w:val="TOC1"/>
        <w:rPr>
          <w:rFonts w:eastAsia="ＭＳ 明朝" w:cs="Times New Roman"/>
          <w:b w:val="0"/>
          <w:noProof/>
          <w:sz w:val="24"/>
          <w:szCs w:val="24"/>
          <w:lang w:val="en-US" w:eastAsia="ja-JP"/>
        </w:rPr>
      </w:pPr>
      <w:r w:rsidRPr="00447B28">
        <w:rPr>
          <w:rFonts w:ascii="Tahoma" w:hAnsi="Tahoma"/>
          <w:noProof/>
          <w:color w:val="FF0000"/>
        </w:rPr>
        <w:t>Bibliografia:</w:t>
      </w:r>
      <w:r>
        <w:rPr>
          <w:noProof/>
        </w:rPr>
        <w:tab/>
      </w:r>
      <w:r>
        <w:rPr>
          <w:noProof/>
        </w:rPr>
        <w:fldChar w:fldCharType="begin"/>
      </w:r>
      <w:r>
        <w:rPr>
          <w:noProof/>
        </w:rPr>
        <w:instrText xml:space="preserve"> PAGEREF _Toc266746801 \h </w:instrText>
      </w:r>
      <w:r>
        <w:rPr>
          <w:noProof/>
        </w:rPr>
      </w:r>
      <w:r>
        <w:rPr>
          <w:noProof/>
        </w:rPr>
        <w:fldChar w:fldCharType="separate"/>
      </w:r>
      <w:r>
        <w:rPr>
          <w:noProof/>
        </w:rPr>
        <w:t>78</w:t>
      </w:r>
      <w:r>
        <w:rPr>
          <w:noProof/>
        </w:rPr>
        <w:fldChar w:fldCharType="end"/>
      </w:r>
    </w:p>
    <w:p w14:paraId="24527ADA" w14:textId="77777777" w:rsidR="00DC268D" w:rsidRPr="00B679E3" w:rsidRDefault="006C07AB" w:rsidP="00B679E3">
      <w:pPr>
        <w:rPr>
          <w:rFonts w:eastAsia="Arial"/>
        </w:rPr>
      </w:pPr>
      <w:r w:rsidRPr="00B679E3">
        <w:rPr>
          <w:rFonts w:eastAsia="Arial"/>
        </w:rPr>
        <w:fldChar w:fldCharType="end"/>
      </w:r>
    </w:p>
    <w:p w14:paraId="0B3FB29F" w14:textId="77777777" w:rsidR="00FA721D" w:rsidRPr="00B679E3" w:rsidRDefault="00FA721D" w:rsidP="00B679E3">
      <w:pPr>
        <w:pStyle w:val="Ttuloaux"/>
        <w:rPr>
          <w:rFonts w:ascii="Tahoma" w:hAnsi="Tahoma"/>
        </w:rPr>
      </w:pPr>
      <w:bookmarkStart w:id="27" w:name="_Toc265764093"/>
      <w:bookmarkStart w:id="28" w:name="_Toc265774324"/>
      <w:bookmarkStart w:id="29" w:name="_Toc265777647"/>
      <w:bookmarkStart w:id="30" w:name="_Toc266746765"/>
      <w:r w:rsidRPr="00B679E3">
        <w:rPr>
          <w:rFonts w:ascii="Tahoma" w:hAnsi="Tahoma"/>
        </w:rPr>
        <w:t>Resumo</w:t>
      </w:r>
      <w:bookmarkEnd w:id="7"/>
      <w:bookmarkEnd w:id="8"/>
      <w:bookmarkEnd w:id="9"/>
      <w:bookmarkEnd w:id="27"/>
      <w:bookmarkEnd w:id="28"/>
      <w:bookmarkEnd w:id="29"/>
      <w:bookmarkEnd w:id="30"/>
    </w:p>
    <w:p w14:paraId="25B444CC" w14:textId="77777777" w:rsidR="00CD528F" w:rsidRPr="00B679E3" w:rsidRDefault="00C30773" w:rsidP="00B679E3">
      <w:r w:rsidRPr="00B679E3">
        <w:t xml:space="preserve">Em um contexto </w:t>
      </w:r>
      <w:r w:rsidR="00E1700C" w:rsidRPr="00B679E3">
        <w:t xml:space="preserve">global </w:t>
      </w:r>
      <w:r w:rsidRPr="00B679E3">
        <w:t>no qual</w:t>
      </w:r>
      <w:r w:rsidR="00E1700C" w:rsidRPr="00B679E3">
        <w:t xml:space="preserve"> a</w:t>
      </w:r>
      <w:r w:rsidRPr="00B679E3">
        <w:t xml:space="preserve"> ascensão do mercado de </w:t>
      </w:r>
      <w:r w:rsidRPr="00E657E0">
        <w:rPr>
          <w:i/>
          <w:rPrChange w:id="31" w:author="Joao Fernando Oliveira" w:date="2014-07-12T16:31:00Z">
            <w:rPr/>
          </w:rPrChange>
        </w:rPr>
        <w:t>smartphones</w:t>
      </w:r>
      <w:r w:rsidRPr="00B679E3">
        <w:t xml:space="preserve"> e </w:t>
      </w:r>
      <w:r w:rsidRPr="00B679E3">
        <w:rPr>
          <w:i/>
        </w:rPr>
        <w:t>tables</w:t>
      </w:r>
      <w:r w:rsidRPr="00B679E3">
        <w:t xml:space="preserve"> </w:t>
      </w:r>
      <w:r w:rsidR="00BD36C3" w:rsidRPr="00B679E3">
        <w:t>f</w:t>
      </w:r>
      <w:r w:rsidR="00BD36C3">
        <w:t>a</w:t>
      </w:r>
      <w:r w:rsidR="00BD36C3" w:rsidRPr="00B679E3">
        <w:t>z</w:t>
      </w:r>
      <w:r w:rsidRPr="00B679E3">
        <w:t xml:space="preserve"> com que a procura de engenheiros </w:t>
      </w:r>
      <w:r w:rsidR="00E1700C" w:rsidRPr="00B679E3">
        <w:t xml:space="preserve">de </w:t>
      </w:r>
      <w:r w:rsidR="00E1700C" w:rsidRPr="00B679E3">
        <w:rPr>
          <w:i/>
        </w:rPr>
        <w:t>software</w:t>
      </w:r>
      <w:r w:rsidR="00E1700C" w:rsidRPr="00B679E3">
        <w:t xml:space="preserve"> nos EUA</w:t>
      </w:r>
      <w:ins w:id="32" w:author="Joao Fernando Oliveira" w:date="2014-07-12T10:21:00Z">
        <w:r w:rsidR="00BD36C3">
          <w:t>, em especial no Vale do Sil</w:t>
        </w:r>
      </w:ins>
      <w:ins w:id="33" w:author="Joao Fernando Oliveira" w:date="2014-07-12T10:22:00Z">
        <w:r w:rsidR="00BD36C3">
          <w:t>ício,</w:t>
        </w:r>
      </w:ins>
      <w:r w:rsidR="00E1700C" w:rsidRPr="00B679E3">
        <w:t xml:space="preserve"> dispare, torna-se essencial distribuir o desenvolvimento e gerenciamento de projetos para outros países. No Brasil</w:t>
      </w:r>
      <w:ins w:id="34" w:author="Joao Fernando Oliveira" w:date="2014-07-12T09:29:00Z">
        <w:r w:rsidR="00685479">
          <w:t>,</w:t>
        </w:r>
      </w:ins>
      <w:r w:rsidR="00E1700C" w:rsidRPr="00B679E3">
        <w:t xml:space="preserve"> o “boom” da web ainda</w:t>
      </w:r>
      <w:ins w:id="35" w:author="Joao Fernando Oliveira" w:date="2014-07-12T09:30:00Z">
        <w:r w:rsidR="00685479">
          <w:t xml:space="preserve"> </w:t>
        </w:r>
      </w:ins>
      <w:ins w:id="36" w:author="Joao Fernando Oliveira" w:date="2014-07-12T09:31:00Z">
        <w:r w:rsidR="00685479">
          <w:t>é</w:t>
        </w:r>
      </w:ins>
      <w:ins w:id="37" w:author="Joao Fernando Oliveira" w:date="2014-07-12T09:30:00Z">
        <w:r w:rsidR="00685479">
          <w:t xml:space="preserve"> menor e</w:t>
        </w:r>
      </w:ins>
      <w:r w:rsidR="00E1700C" w:rsidRPr="00B679E3">
        <w:t xml:space="preserve"> não aumentou</w:t>
      </w:r>
      <w:ins w:id="38" w:author="Joao Fernando Oliveira" w:date="2014-07-12T09:30:00Z">
        <w:r w:rsidR="00685479">
          <w:t xml:space="preserve"> tão significativamente</w:t>
        </w:r>
      </w:ins>
      <w:r w:rsidR="00E1700C" w:rsidRPr="00B679E3">
        <w:t xml:space="preserve"> a </w:t>
      </w:r>
      <w:ins w:id="39" w:author="Joao Fernando Oliveira" w:date="2014-07-12T09:31:00Z">
        <w:r w:rsidR="00685479">
          <w:t xml:space="preserve">demanda por engenheiros de </w:t>
        </w:r>
        <w:r w:rsidR="00685479" w:rsidRPr="00685479">
          <w:rPr>
            <w:i/>
            <w:rPrChange w:id="40" w:author="Joao Fernando Oliveira" w:date="2014-07-12T09:32:00Z">
              <w:rPr/>
            </w:rPrChange>
          </w:rPr>
          <w:t>software</w:t>
        </w:r>
        <w:r w:rsidR="00685479">
          <w:t xml:space="preserve"> nem, consequentemente, seus</w:t>
        </w:r>
      </w:ins>
      <w:del w:id="41" w:author="Joao Fernando Oliveira" w:date="2014-07-12T09:31:00Z">
        <w:r w:rsidR="00C370F3" w:rsidRPr="00B679E3" w:rsidDel="00685479">
          <w:delText>necessidade</w:delText>
        </w:r>
      </w:del>
      <w:del w:id="42" w:author="Joao Fernando Oliveira" w:date="2014-07-12T09:29:00Z">
        <w:r w:rsidR="00E1700C" w:rsidRPr="00B679E3" w:rsidDel="00685479">
          <w:delText>,</w:delText>
        </w:r>
      </w:del>
      <w:del w:id="43" w:author="Joao Fernando Oliveira" w:date="2014-07-12T09:31:00Z">
        <w:r w:rsidR="00E1700C" w:rsidRPr="00B679E3" w:rsidDel="00685479">
          <w:delText xml:space="preserve"> e o</w:delText>
        </w:r>
      </w:del>
      <w:r w:rsidR="00E1700C" w:rsidRPr="00B679E3">
        <w:t xml:space="preserve"> sal</w:t>
      </w:r>
      <w:ins w:id="44" w:author="Joao Fernando Oliveira" w:date="2014-07-12T09:31:00Z">
        <w:r w:rsidR="00685479">
          <w:t>á</w:t>
        </w:r>
      </w:ins>
      <w:del w:id="45" w:author="Joao Fernando Oliveira" w:date="2014-07-12T09:31:00Z">
        <w:r w:rsidR="00E1700C" w:rsidRPr="00B679E3" w:rsidDel="00685479">
          <w:delText>a</w:delText>
        </w:r>
      </w:del>
      <w:r w:rsidR="00E1700C" w:rsidRPr="00B679E3">
        <w:t>rio</w:t>
      </w:r>
      <w:ins w:id="46" w:author="Joao Fernando Oliveira" w:date="2014-07-12T09:31:00Z">
        <w:r w:rsidR="00685479">
          <w:t>s</w:t>
        </w:r>
      </w:ins>
      <w:ins w:id="47" w:author="Joao Fernando Oliveira" w:date="2014-07-12T09:32:00Z">
        <w:r w:rsidR="00685479">
          <w:t>. Estabelece-se</w:t>
        </w:r>
      </w:ins>
      <w:ins w:id="48" w:author="Joao Fernando Oliveira" w:date="2014-07-12T09:33:00Z">
        <w:r w:rsidR="00685479">
          <w:t xml:space="preserve"> assim</w:t>
        </w:r>
      </w:ins>
      <w:ins w:id="49" w:author="Joao Fernando Oliveira" w:date="2014-07-12T09:32:00Z">
        <w:r w:rsidR="00685479">
          <w:t xml:space="preserve"> um cenário de </w:t>
        </w:r>
      </w:ins>
      <w:del w:id="50" w:author="Joao Fernando Oliveira" w:date="2014-07-12T09:32:00Z">
        <w:r w:rsidR="00E1700C" w:rsidRPr="00B679E3" w:rsidDel="00685479">
          <w:delText>, dos engenheiros</w:delText>
        </w:r>
        <w:r w:rsidR="00C370F3" w:rsidRPr="00B679E3" w:rsidDel="00685479">
          <w:delText xml:space="preserve"> de </w:delText>
        </w:r>
        <w:r w:rsidR="00C370F3" w:rsidRPr="00B679E3" w:rsidDel="00685479">
          <w:rPr>
            <w:i/>
          </w:rPr>
          <w:delText>software</w:delText>
        </w:r>
        <w:r w:rsidR="00E1700C" w:rsidRPr="00B679E3" w:rsidDel="00685479">
          <w:delText xml:space="preserve"> </w:delText>
        </w:r>
        <w:r w:rsidR="00D148FA" w:rsidRPr="00B679E3" w:rsidDel="00685479">
          <w:delText xml:space="preserve">significantemente, </w:delText>
        </w:r>
      </w:del>
      <w:del w:id="51" w:author="Joao Fernando Oliveira" w:date="2014-07-12T09:33:00Z">
        <w:r w:rsidR="00C370F3" w:rsidRPr="00B679E3" w:rsidDel="00685479">
          <w:delText>crian</w:delText>
        </w:r>
        <w:r w:rsidR="00CD528F" w:rsidRPr="00B679E3" w:rsidDel="00685479">
          <w:delText xml:space="preserve">do </w:delText>
        </w:r>
        <w:r w:rsidR="0089690D" w:rsidRPr="00B679E3" w:rsidDel="00685479">
          <w:delText>um</w:delText>
        </w:r>
        <w:r w:rsidR="00C370F3" w:rsidRPr="00B679E3" w:rsidDel="00685479">
          <w:delText xml:space="preserve"> grande </w:delText>
        </w:r>
      </w:del>
      <w:r w:rsidR="0089690D" w:rsidRPr="00B679E3">
        <w:t xml:space="preserve">desequilíbrio </w:t>
      </w:r>
      <w:del w:id="52" w:author="Joao Fernando Oliveira" w:date="2014-07-12T09:33:00Z">
        <w:r w:rsidR="00C370F3" w:rsidRPr="00B679E3" w:rsidDel="00685479">
          <w:delText xml:space="preserve">na </w:delText>
        </w:r>
      </w:del>
      <w:ins w:id="53" w:author="Joao Fernando Oliveira" w:date="2014-07-12T09:33:00Z">
        <w:r w:rsidR="00685479">
          <w:t>entre</w:t>
        </w:r>
        <w:r w:rsidR="00685479" w:rsidRPr="00B679E3">
          <w:t xml:space="preserve"> </w:t>
        </w:r>
      </w:ins>
      <w:r w:rsidR="00C370F3" w:rsidRPr="00B679E3">
        <w:t xml:space="preserve">oferta e procura por desenvolvedores </w:t>
      </w:r>
      <w:ins w:id="54" w:author="Joao Fernando Oliveira" w:date="2014-07-12T09:33:00Z">
        <w:r w:rsidR="00685479">
          <w:t>em diferentes países</w:t>
        </w:r>
      </w:ins>
      <w:del w:id="55" w:author="Joao Fernando Oliveira" w:date="2014-07-12T09:33:00Z">
        <w:r w:rsidR="009114DA" w:rsidRPr="00B679E3" w:rsidDel="00685479">
          <w:delText>no cenário internacional</w:delText>
        </w:r>
      </w:del>
      <w:r w:rsidR="009114DA" w:rsidRPr="00B679E3">
        <w:t>.</w:t>
      </w:r>
      <w:r w:rsidR="00CD528F" w:rsidRPr="00B679E3">
        <w:t xml:space="preserve"> </w:t>
      </w:r>
      <w:r w:rsidR="0089690D" w:rsidRPr="00B679E3">
        <w:t xml:space="preserve">A </w:t>
      </w:r>
      <w:del w:id="56" w:author="Joao Fernando Oliveira" w:date="2014-07-12T09:33:00Z">
        <w:r w:rsidR="0089690D" w:rsidRPr="00B679E3" w:rsidDel="00685479">
          <w:delText xml:space="preserve">grande </w:delText>
        </w:r>
      </w:del>
      <w:ins w:id="57" w:author="Joao Fernando Oliveira" w:date="2014-07-12T16:32:00Z">
        <w:r w:rsidR="00E657E0">
          <w:t xml:space="preserve">principal </w:t>
        </w:r>
      </w:ins>
      <w:del w:id="58" w:author="Joao Fernando Oliveira" w:date="2014-07-12T09:34:00Z">
        <w:r w:rsidR="0089690D" w:rsidRPr="00B679E3" w:rsidDel="00685479">
          <w:delText>“</w:delText>
        </w:r>
      </w:del>
      <w:r w:rsidR="0089690D" w:rsidRPr="00B679E3">
        <w:t>barreira</w:t>
      </w:r>
      <w:del w:id="59" w:author="Joao Fernando Oliveira" w:date="2014-07-12T09:34:00Z">
        <w:r w:rsidR="0089690D" w:rsidRPr="00B679E3" w:rsidDel="00685479">
          <w:delText>”</w:delText>
        </w:r>
      </w:del>
      <w:r w:rsidR="0089690D" w:rsidRPr="00B679E3">
        <w:t xml:space="preserve"> que </w:t>
      </w:r>
      <w:del w:id="60" w:author="Joao Fernando Oliveira" w:date="2014-07-12T16:32:00Z">
        <w:r w:rsidR="0089690D" w:rsidRPr="00B679E3" w:rsidDel="00E657E0">
          <w:delText xml:space="preserve">sustenta </w:delText>
        </w:r>
      </w:del>
      <w:ins w:id="61" w:author="Joao Fernando Oliveira" w:date="2014-07-12T16:32:00Z">
        <w:r w:rsidR="00E657E0">
          <w:t>contribui para</w:t>
        </w:r>
        <w:r w:rsidR="00E657E0" w:rsidRPr="00B679E3">
          <w:t xml:space="preserve"> </w:t>
        </w:r>
      </w:ins>
      <w:del w:id="62" w:author="Joao Fernando Oliveira" w:date="2014-07-12T09:34:00Z">
        <w:r w:rsidR="0089690D" w:rsidRPr="00B679E3" w:rsidDel="00685479">
          <w:delText xml:space="preserve">o </w:delText>
        </w:r>
      </w:del>
      <w:ins w:id="63" w:author="Joao Fernando Oliveira" w:date="2014-07-12T09:34:00Z">
        <w:r w:rsidR="00685479">
          <w:t>tal</w:t>
        </w:r>
        <w:r w:rsidR="00685479" w:rsidRPr="00B679E3">
          <w:t xml:space="preserve"> </w:t>
        </w:r>
      </w:ins>
      <w:r w:rsidR="0089690D" w:rsidRPr="00B679E3">
        <w:t xml:space="preserve">desequilíbrio </w:t>
      </w:r>
      <w:del w:id="64" w:author="Joao Fernando Oliveira" w:date="2014-07-12T09:34:00Z">
        <w:r w:rsidR="0089690D" w:rsidRPr="00B679E3" w:rsidDel="00685479">
          <w:delText xml:space="preserve">global </w:delText>
        </w:r>
      </w:del>
      <w:r w:rsidR="0089690D" w:rsidRPr="00B679E3">
        <w:t>é</w:t>
      </w:r>
      <w:r w:rsidR="00EB0A29" w:rsidRPr="00B679E3">
        <w:t xml:space="preserve"> a</w:t>
      </w:r>
      <w:r w:rsidR="0089690D" w:rsidRPr="00B679E3">
        <w:t xml:space="preserve"> incapacidade de conectar, de maneira produtiva, equipes internacionais trabalhando em projetos </w:t>
      </w:r>
      <w:r w:rsidR="00F04726" w:rsidRPr="00B679E3">
        <w:t>inovadores</w:t>
      </w:r>
      <w:r w:rsidR="00EB0A29" w:rsidRPr="00B679E3">
        <w:t>.</w:t>
      </w:r>
    </w:p>
    <w:p w14:paraId="0FC00115" w14:textId="77777777" w:rsidR="00CD528F" w:rsidRPr="00B679E3" w:rsidRDefault="00CD528F" w:rsidP="00B679E3">
      <w:r w:rsidRPr="00B679E3">
        <w:t>A Cheesecak</w:t>
      </w:r>
      <w:r w:rsidR="00EB0A29" w:rsidRPr="00B679E3">
        <w:t xml:space="preserve">e Labs nasceu com o objetivo de </w:t>
      </w:r>
      <w:ins w:id="65" w:author="Joao Fernando Oliveira" w:date="2014-07-12T10:06:00Z">
        <w:r w:rsidR="00441800">
          <w:t xml:space="preserve">desenvolver software e soluções no Brasil para empresas nos EUA </w:t>
        </w:r>
      </w:ins>
      <w:del w:id="66" w:author="Joao Fernando Oliveira" w:date="2014-07-12T09:34:00Z">
        <w:r w:rsidR="00EB0A29" w:rsidRPr="00B679E3" w:rsidDel="00685479">
          <w:delText xml:space="preserve">tapar </w:delText>
        </w:r>
      </w:del>
      <w:ins w:id="67" w:author="Joao Fernando Oliveira" w:date="2014-07-12T10:04:00Z">
        <w:r w:rsidR="00441800">
          <w:t>tirando</w:t>
        </w:r>
      </w:ins>
      <w:ins w:id="68" w:author="Joao Fernando Oliveira" w:date="2014-07-12T10:07:00Z">
        <w:r w:rsidR="00441800">
          <w:t>,</w:t>
        </w:r>
      </w:ins>
      <w:ins w:id="69" w:author="Joao Fernando Oliveira" w:date="2014-07-12T10:04:00Z">
        <w:r w:rsidR="00441800">
          <w:t xml:space="preserve"> assim</w:t>
        </w:r>
      </w:ins>
      <w:ins w:id="70" w:author="Joao Fernando Oliveira" w:date="2014-07-12T10:07:00Z">
        <w:r w:rsidR="00441800">
          <w:t>,</w:t>
        </w:r>
      </w:ins>
      <w:ins w:id="71" w:author="Joao Fernando Oliveira" w:date="2014-07-12T10:04:00Z">
        <w:r w:rsidR="00441800">
          <w:t xml:space="preserve"> proveito</w:t>
        </w:r>
      </w:ins>
      <w:del w:id="72" w:author="Joao Fernando Oliveira" w:date="2014-07-12T09:34:00Z">
        <w:r w:rsidR="00EB0A29" w:rsidRPr="00B679E3" w:rsidDel="00685479">
          <w:delText>o</w:delText>
        </w:r>
      </w:del>
      <w:ins w:id="73" w:author="Joao Fernando Oliveira" w:date="2014-07-12T10:07:00Z">
        <w:r w:rsidR="00441800">
          <w:t xml:space="preserve"> </w:t>
        </w:r>
      </w:ins>
      <w:del w:id="74" w:author="Joao Fernando Oliveira" w:date="2014-07-12T09:34:00Z">
        <w:r w:rsidR="00EB0A29" w:rsidRPr="00B679E3" w:rsidDel="00685479">
          <w:delText xml:space="preserve"> </w:delText>
        </w:r>
      </w:del>
      <w:ins w:id="75" w:author="Joao Fernando Oliveira" w:date="2014-07-12T10:05:00Z">
        <w:r w:rsidR="00441800">
          <w:t>desse</w:t>
        </w:r>
      </w:ins>
      <w:ins w:id="76" w:author="Joao Fernando Oliveira" w:date="2014-07-12T09:34:00Z">
        <w:r w:rsidR="00685479" w:rsidRPr="00B679E3">
          <w:t xml:space="preserve"> </w:t>
        </w:r>
      </w:ins>
      <w:r w:rsidR="00EB0A29" w:rsidRPr="00B679E3">
        <w:t>grande</w:t>
      </w:r>
      <w:del w:id="77" w:author="Joao Fernando Oliveira" w:date="2014-07-12T09:35:00Z">
        <w:r w:rsidR="00EB0A29" w:rsidRPr="00B679E3" w:rsidDel="00685479">
          <w:delText xml:space="preserve"> </w:delText>
        </w:r>
        <w:r w:rsidR="00EB0A29" w:rsidRPr="00B679E3" w:rsidDel="00685479">
          <w:rPr>
            <w:i/>
          </w:rPr>
          <w:delText>gap</w:delText>
        </w:r>
        <w:r w:rsidR="00EB0A29" w:rsidRPr="00B679E3" w:rsidDel="00685479">
          <w:delText xml:space="preserve"> </w:delText>
        </w:r>
      </w:del>
      <w:ins w:id="78" w:author="Joao Fernando Oliveira" w:date="2014-07-12T09:35:00Z">
        <w:r w:rsidR="00685479" w:rsidRPr="00B679E3">
          <w:t xml:space="preserve"> </w:t>
        </w:r>
        <w:r w:rsidR="00685479">
          <w:t>desnivelamento</w:t>
        </w:r>
      </w:ins>
      <w:ins w:id="79" w:author="Joao Fernando Oliveira" w:date="2014-07-12T10:07:00Z">
        <w:r w:rsidR="00441800">
          <w:t>.</w:t>
        </w:r>
      </w:ins>
      <w:del w:id="80" w:author="Joao Fernando Oliveira" w:date="2014-07-12T10:05:00Z">
        <w:r w:rsidR="00EB0A29" w:rsidRPr="00B679E3" w:rsidDel="00441800">
          <w:delText>existente entre a oferta e procura de desenvolvedores no</w:delText>
        </w:r>
        <w:r w:rsidR="00A85070" w:rsidDel="00441800">
          <w:delText xml:space="preserve"> </w:delText>
        </w:r>
        <w:r w:rsidR="00EB0A29" w:rsidRPr="00B679E3" w:rsidDel="00441800">
          <w:delText>Brasil e nos EUA</w:delText>
        </w:r>
      </w:del>
      <w:r w:rsidR="00EB0A29" w:rsidRPr="00B679E3">
        <w:t>.</w:t>
      </w:r>
      <w:r w:rsidR="00313057" w:rsidRPr="00B679E3">
        <w:t xml:space="preserve"> Para </w:t>
      </w:r>
      <w:del w:id="81" w:author="Joao Fernando Oliveira" w:date="2014-07-12T10:07:00Z">
        <w:r w:rsidR="00313057" w:rsidRPr="00B679E3" w:rsidDel="00441800">
          <w:delText>alcançar tal meta</w:delText>
        </w:r>
      </w:del>
      <w:ins w:id="82" w:author="Joao Fernando Oliveira" w:date="2014-07-12T10:07:00Z">
        <w:r w:rsidR="00441800">
          <w:t>atingir esse objetivo</w:t>
        </w:r>
      </w:ins>
      <w:r w:rsidR="00313057" w:rsidRPr="00B679E3">
        <w:t xml:space="preserve"> é essencial </w:t>
      </w:r>
      <w:r w:rsidR="00111377" w:rsidRPr="00B679E3">
        <w:t xml:space="preserve">estudar como </w:t>
      </w:r>
      <w:r w:rsidR="00A650A4" w:rsidRPr="00B679E3">
        <w:t xml:space="preserve">os processos de </w:t>
      </w:r>
      <w:del w:id="83" w:author="Joao Fernando Oliveira" w:date="2014-07-12T16:39:00Z">
        <w:r w:rsidR="0029567A" w:rsidDel="002A3B70">
          <w:delText>gerência</w:delText>
        </w:r>
      </w:del>
      <w:ins w:id="84" w:author="Joao Fernando Oliveira" w:date="2014-07-12T16:39:00Z">
        <w:r w:rsidR="002A3B70">
          <w:t>gestão</w:t>
        </w:r>
      </w:ins>
      <w:r w:rsidR="00A650A4" w:rsidRPr="00B679E3">
        <w:t xml:space="preserve"> de projetos e desenvolvimento de software t</w:t>
      </w:r>
      <w:ins w:id="85" w:author="Joao Fernando Oliveira" w:date="2014-07-12T10:07:00Z">
        <w:r w:rsidR="00441800">
          <w:t>ê</w:t>
        </w:r>
      </w:ins>
      <w:del w:id="86" w:author="Joao Fernando Oliveira" w:date="2014-07-12T10:07:00Z">
        <w:r w:rsidR="00A650A4" w:rsidRPr="00B679E3" w:rsidDel="00441800">
          <w:delText>e</w:delText>
        </w:r>
      </w:del>
      <w:r w:rsidR="00A650A4" w:rsidRPr="00B679E3">
        <w:t xml:space="preserve">m que se adaptar para lidar com </w:t>
      </w:r>
      <w:r w:rsidR="00752768" w:rsidRPr="00B679E3">
        <w:t>quest</w:t>
      </w:r>
      <w:r w:rsidR="00183779" w:rsidRPr="00B679E3">
        <w:t>ões</w:t>
      </w:r>
      <w:r w:rsidR="00752768" w:rsidRPr="00B679E3">
        <w:t xml:space="preserve"> operacionais </w:t>
      </w:r>
      <w:r w:rsidR="00183779" w:rsidRPr="00B679E3">
        <w:t xml:space="preserve">ímpares: fusos horários dividindo equipes, comunicação limitada pela </w:t>
      </w:r>
      <w:r w:rsidR="00183779" w:rsidRPr="00B679E3">
        <w:rPr>
          <w:i/>
        </w:rPr>
        <w:t>web</w:t>
      </w:r>
      <w:r w:rsidR="00183779" w:rsidRPr="00B679E3">
        <w:t xml:space="preserve">, </w:t>
      </w:r>
      <w:r w:rsidR="00DD107A" w:rsidRPr="00B679E3">
        <w:t>constante</w:t>
      </w:r>
      <w:ins w:id="87" w:author="Joao Fernando Oliveira" w:date="2014-07-12T10:08:00Z">
        <w:r w:rsidR="00441800">
          <w:t>s</w:t>
        </w:r>
      </w:ins>
      <w:r w:rsidR="00DD107A" w:rsidRPr="00B679E3">
        <w:t xml:space="preserve"> mudanças nos conceitos dos</w:t>
      </w:r>
      <w:r w:rsidR="00183779" w:rsidRPr="00B679E3">
        <w:t xml:space="preserve"> produtos e complexos problemas de lógica, escalabilidade e melhores práticas.</w:t>
      </w:r>
    </w:p>
    <w:p w14:paraId="53F6343B" w14:textId="77777777" w:rsidR="00D91CB8" w:rsidRPr="00B679E3" w:rsidRDefault="00DD107A" w:rsidP="00B679E3">
      <w:r w:rsidRPr="00B679E3">
        <w:t xml:space="preserve">Este </w:t>
      </w:r>
      <w:r w:rsidR="003B3AF5" w:rsidRPr="00B679E3">
        <w:t xml:space="preserve">trabalho, compreendendo o cenário </w:t>
      </w:r>
      <w:r w:rsidR="00346F1C" w:rsidRPr="00B679E3">
        <w:t>técnico</w:t>
      </w:r>
      <w:r w:rsidR="003B3AF5" w:rsidRPr="00B679E3">
        <w:t xml:space="preserve"> e </w:t>
      </w:r>
      <w:r w:rsidR="00346F1C" w:rsidRPr="00B679E3">
        <w:t>acadêmico,</w:t>
      </w:r>
      <w:r w:rsidR="003453FB" w:rsidRPr="00B679E3">
        <w:t xml:space="preserve"> busca:</w:t>
      </w:r>
    </w:p>
    <w:p w14:paraId="273E9EB7" w14:textId="77777777" w:rsidR="00D91CB8" w:rsidRPr="00B679E3" w:rsidRDefault="00D91CB8" w:rsidP="00E072CB">
      <w:pPr>
        <w:numPr>
          <w:ilvl w:val="1"/>
          <w:numId w:val="3"/>
        </w:numPr>
      </w:pPr>
      <w:r w:rsidRPr="00B679E3">
        <w:t xml:space="preserve">Estudar as formas mais consagradas de </w:t>
      </w:r>
      <w:del w:id="88" w:author="Joao Fernando Oliveira" w:date="2014-07-12T16:33:00Z">
        <w:r w:rsidRPr="00B679E3" w:rsidDel="00E657E0">
          <w:delText xml:space="preserve">gerência </w:delText>
        </w:r>
      </w:del>
      <w:ins w:id="89" w:author="Joao Fernando Oliveira" w:date="2014-07-12T16:33:00Z">
        <w:r w:rsidR="00E657E0" w:rsidRPr="00B679E3">
          <w:t>ge</w:t>
        </w:r>
        <w:r w:rsidR="00E657E0">
          <w:t>stão</w:t>
        </w:r>
        <w:r w:rsidR="00E657E0" w:rsidRPr="00B679E3">
          <w:t xml:space="preserve"> </w:t>
        </w:r>
      </w:ins>
      <w:r w:rsidRPr="00B679E3">
        <w:t xml:space="preserve">de projetos e processos de </w:t>
      </w:r>
      <w:ins w:id="90" w:author="Joao Fernando Oliveira" w:date="2014-07-12T16:33:00Z">
        <w:r w:rsidR="00E657E0">
          <w:t xml:space="preserve">desenvolvimento de </w:t>
        </w:r>
      </w:ins>
      <w:r w:rsidRPr="00B679E3">
        <w:rPr>
          <w:i/>
        </w:rPr>
        <w:t>software</w:t>
      </w:r>
      <w:r w:rsidRPr="00B679E3">
        <w:t>.</w:t>
      </w:r>
    </w:p>
    <w:p w14:paraId="285B9FCF" w14:textId="77777777" w:rsidR="003453FB" w:rsidRPr="00B679E3" w:rsidRDefault="003453FB" w:rsidP="00E072CB">
      <w:pPr>
        <w:numPr>
          <w:ilvl w:val="1"/>
          <w:numId w:val="3"/>
        </w:numPr>
      </w:pPr>
      <w:r w:rsidRPr="00B679E3">
        <w:t>Modelar, analisar</w:t>
      </w:r>
      <w:r w:rsidR="004F1428" w:rsidRPr="00B679E3">
        <w:t>,</w:t>
      </w:r>
      <w:r w:rsidRPr="00B679E3">
        <w:t xml:space="preserve"> propor </w:t>
      </w:r>
      <w:r w:rsidR="004F1428" w:rsidRPr="00B679E3">
        <w:t xml:space="preserve">e implementar </w:t>
      </w:r>
      <w:r w:rsidRPr="00B679E3">
        <w:t xml:space="preserve">melhorias </w:t>
      </w:r>
      <w:r w:rsidR="004F1428" w:rsidRPr="00B679E3">
        <w:t xml:space="preserve">em dois projetos </w:t>
      </w:r>
      <w:r w:rsidR="00D91CB8" w:rsidRPr="00B679E3">
        <w:t xml:space="preserve">internacionais </w:t>
      </w:r>
      <w:r w:rsidR="004F1428" w:rsidRPr="00B679E3">
        <w:t>da Cheesecake Labs.</w:t>
      </w:r>
    </w:p>
    <w:p w14:paraId="5E0E8D0F" w14:textId="77777777" w:rsidR="00D91CB8" w:rsidRPr="00B679E3" w:rsidRDefault="00D91CB8" w:rsidP="00E072CB">
      <w:pPr>
        <w:numPr>
          <w:ilvl w:val="1"/>
          <w:numId w:val="3"/>
        </w:numPr>
      </w:pPr>
      <w:r w:rsidRPr="00B679E3">
        <w:t>Analisar os indicadores dos primeiros resultados e propor mudanças e outras melhorias.</w:t>
      </w:r>
    </w:p>
    <w:p w14:paraId="6F464F83" w14:textId="77777777" w:rsidR="009F6527" w:rsidRPr="00B679E3" w:rsidRDefault="009F6527" w:rsidP="00E072CB">
      <w:pPr>
        <w:numPr>
          <w:ilvl w:val="1"/>
          <w:numId w:val="3"/>
        </w:numPr>
      </w:pPr>
      <w:r w:rsidRPr="00B679E3">
        <w:t xml:space="preserve">Compreender como melhor conectar engenheiros brasileiros e </w:t>
      </w:r>
      <w:r w:rsidRPr="00B679E3">
        <w:rPr>
          <w:i/>
        </w:rPr>
        <w:t>startups</w:t>
      </w:r>
      <w:r w:rsidRPr="00B679E3">
        <w:t xml:space="preserve"> do vale do silício.</w:t>
      </w:r>
    </w:p>
    <w:p w14:paraId="77655756" w14:textId="77777777" w:rsidR="00A970F3" w:rsidRDefault="00FA721D" w:rsidP="00B679E3">
      <w:pPr>
        <w:pStyle w:val="Ttuloaux"/>
        <w:rPr>
          <w:ins w:id="91" w:author="Joao Fernando Oliveira" w:date="2014-07-12T10:42:00Z"/>
          <w:rFonts w:ascii="Tahoma" w:hAnsi="Tahoma"/>
          <w:color w:val="FF0000"/>
        </w:rPr>
      </w:pPr>
      <w:bookmarkStart w:id="92" w:name="_Toc265763261"/>
      <w:bookmarkStart w:id="93" w:name="_Toc265763289"/>
      <w:bookmarkStart w:id="94" w:name="_Toc265763317"/>
      <w:bookmarkStart w:id="95" w:name="_Toc265764094"/>
      <w:bookmarkStart w:id="96" w:name="_Toc265774325"/>
      <w:bookmarkStart w:id="97" w:name="_Toc265777648"/>
      <w:bookmarkStart w:id="98" w:name="_Toc266746766"/>
      <w:r w:rsidRPr="00296077">
        <w:rPr>
          <w:rFonts w:ascii="Tahoma" w:hAnsi="Tahoma"/>
          <w:color w:val="FF0000"/>
        </w:rPr>
        <w:t>Abstract</w:t>
      </w:r>
      <w:bookmarkEnd w:id="92"/>
      <w:bookmarkEnd w:id="93"/>
      <w:bookmarkEnd w:id="94"/>
      <w:bookmarkEnd w:id="95"/>
      <w:bookmarkEnd w:id="96"/>
      <w:bookmarkEnd w:id="97"/>
      <w:bookmarkEnd w:id="98"/>
    </w:p>
    <w:p w14:paraId="05D47D1A" w14:textId="77777777" w:rsidR="001F1566" w:rsidRPr="00E657E0" w:rsidRDefault="001F1566" w:rsidP="001F1566">
      <w:pPr>
        <w:rPr>
          <w:ins w:id="99" w:author="Joao Fernando Oliveira" w:date="2014-07-12T10:42:00Z"/>
          <w:lang w:val="en-US"/>
        </w:rPr>
      </w:pPr>
      <w:ins w:id="100" w:author="Joao Fernando Oliveira" w:date="2014-07-12T10:42:00Z">
        <w:r w:rsidRPr="00E657E0">
          <w:rPr>
            <w:lang w:val="en-US"/>
          </w:rPr>
          <w:t xml:space="preserve">In a global context in which the </w:t>
        </w:r>
      </w:ins>
      <w:ins w:id="101" w:author="Joao Fernando Oliveira" w:date="2014-07-12T16:36:00Z">
        <w:r w:rsidR="00E657E0" w:rsidRPr="00E657E0">
          <w:rPr>
            <w:lang w:val="en-US"/>
          </w:rPr>
          <w:t>rises of the smartphone and tablet markets boost</w:t>
        </w:r>
      </w:ins>
      <w:ins w:id="102" w:author="Joao Fernando Oliveira" w:date="2014-07-12T16:04:00Z">
        <w:r w:rsidR="00C6497A" w:rsidRPr="00E657E0">
          <w:rPr>
            <w:lang w:val="en-US"/>
          </w:rPr>
          <w:t xml:space="preserve"> </w:t>
        </w:r>
      </w:ins>
      <w:ins w:id="103" w:author="Joao Fernando Oliveira" w:date="2014-07-12T10:42:00Z">
        <w:r w:rsidRPr="00E657E0">
          <w:rPr>
            <w:lang w:val="en-US"/>
          </w:rPr>
          <w:t>the demand for software engineers in the U.S.</w:t>
        </w:r>
        <w:r w:rsidR="00C6497A" w:rsidRPr="00E657E0">
          <w:rPr>
            <w:lang w:val="en-US"/>
          </w:rPr>
          <w:t xml:space="preserve">, especially in </w:t>
        </w:r>
      </w:ins>
      <w:ins w:id="104" w:author="Joao Fernando Oliveira" w:date="2014-07-12T16:24:00Z">
        <w:r w:rsidR="00C53B38" w:rsidRPr="00E657E0">
          <w:rPr>
            <w:lang w:val="en-US"/>
          </w:rPr>
          <w:t xml:space="preserve">the </w:t>
        </w:r>
      </w:ins>
      <w:ins w:id="105" w:author="Joao Fernando Oliveira" w:date="2014-07-12T10:42:00Z">
        <w:r w:rsidR="00C6497A" w:rsidRPr="00E657E0">
          <w:rPr>
            <w:lang w:val="en-US"/>
          </w:rPr>
          <w:t>Silicon Valley,</w:t>
        </w:r>
        <w:r w:rsidRPr="00E657E0">
          <w:rPr>
            <w:lang w:val="en-US"/>
          </w:rPr>
          <w:t xml:space="preserve"> it is essential to </w:t>
        </w:r>
      </w:ins>
      <w:ins w:id="106" w:author="Joao Fernando Oliveira" w:date="2014-07-12T16:05:00Z">
        <w:r w:rsidR="00C6497A" w:rsidRPr="00E657E0">
          <w:rPr>
            <w:lang w:val="en-US"/>
          </w:rPr>
          <w:t>hire</w:t>
        </w:r>
      </w:ins>
      <w:ins w:id="107" w:author="Joao Fernando Oliveira" w:date="2014-07-12T10:42:00Z">
        <w:r w:rsidR="00C53B38" w:rsidRPr="00E657E0">
          <w:rPr>
            <w:lang w:val="en-US"/>
          </w:rPr>
          <w:t xml:space="preserve"> </w:t>
        </w:r>
        <w:r w:rsidRPr="00E657E0">
          <w:rPr>
            <w:lang w:val="en-US"/>
          </w:rPr>
          <w:t>develo</w:t>
        </w:r>
        <w:r w:rsidR="00C6497A" w:rsidRPr="00E657E0">
          <w:rPr>
            <w:lang w:val="en-US"/>
          </w:rPr>
          <w:t>pment and project management</w:t>
        </w:r>
      </w:ins>
      <w:ins w:id="108" w:author="Joao Fernando Oliveira" w:date="2014-07-12T16:24:00Z">
        <w:r w:rsidR="00C53B38" w:rsidRPr="00E657E0">
          <w:rPr>
            <w:lang w:val="en-US"/>
          </w:rPr>
          <w:t xml:space="preserve"> work</w:t>
        </w:r>
      </w:ins>
      <w:ins w:id="109" w:author="Joao Fernando Oliveira" w:date="2014-07-12T10:42:00Z">
        <w:r w:rsidR="00C6497A" w:rsidRPr="00E657E0">
          <w:rPr>
            <w:lang w:val="en-US"/>
          </w:rPr>
          <w:t xml:space="preserve"> from</w:t>
        </w:r>
        <w:r w:rsidRPr="00E657E0">
          <w:rPr>
            <w:lang w:val="en-US"/>
          </w:rPr>
          <w:t xml:space="preserve"> other countries. In Brazil, the </w:t>
        </w:r>
      </w:ins>
      <w:ins w:id="110" w:author="Joao Fernando Oliveira" w:date="2014-07-12T16:05:00Z">
        <w:r w:rsidR="00C6497A" w:rsidRPr="00E657E0">
          <w:rPr>
            <w:lang w:val="en-US"/>
          </w:rPr>
          <w:t xml:space="preserve">web </w:t>
        </w:r>
      </w:ins>
      <w:ins w:id="111" w:author="Joao Fernando Oliveira" w:date="2014-07-12T10:42:00Z">
        <w:r w:rsidR="00C6497A" w:rsidRPr="00E657E0">
          <w:rPr>
            <w:lang w:val="en-US"/>
          </w:rPr>
          <w:t>boom is still</w:t>
        </w:r>
        <w:r w:rsidRPr="00E657E0">
          <w:rPr>
            <w:lang w:val="en-US"/>
          </w:rPr>
          <w:t xml:space="preserve"> smaller and</w:t>
        </w:r>
      </w:ins>
      <w:ins w:id="112" w:author="Joao Fernando Oliveira" w:date="2014-07-12T16:06:00Z">
        <w:r w:rsidR="00C6497A" w:rsidRPr="00E657E0">
          <w:rPr>
            <w:lang w:val="en-US"/>
          </w:rPr>
          <w:t xml:space="preserve"> has</w:t>
        </w:r>
      </w:ins>
      <w:ins w:id="113" w:author="Joao Fernando Oliveira" w:date="2014-07-12T10:42:00Z">
        <w:r w:rsidR="00C6497A" w:rsidRPr="00E657E0">
          <w:rPr>
            <w:lang w:val="en-US"/>
          </w:rPr>
          <w:t xml:space="preserve"> not</w:t>
        </w:r>
        <w:r w:rsidRPr="00E657E0">
          <w:rPr>
            <w:lang w:val="en-US"/>
          </w:rPr>
          <w:t xml:space="preserve"> </w:t>
        </w:r>
        <w:r w:rsidR="00C53B38" w:rsidRPr="00E657E0">
          <w:rPr>
            <w:lang w:val="en-US"/>
          </w:rPr>
          <w:t>i</w:t>
        </w:r>
        <w:r w:rsidRPr="00E657E0">
          <w:rPr>
            <w:lang w:val="en-US"/>
          </w:rPr>
          <w:t>ncreased</w:t>
        </w:r>
      </w:ins>
      <w:ins w:id="114" w:author="Joao Fernando Oliveira" w:date="2014-07-12T16:25:00Z">
        <w:r w:rsidR="00C53B38" w:rsidRPr="00E657E0">
          <w:rPr>
            <w:lang w:val="en-US"/>
          </w:rPr>
          <w:t xml:space="preserve"> significantly</w:t>
        </w:r>
      </w:ins>
      <w:ins w:id="115" w:author="Joao Fernando Oliveira" w:date="2014-07-12T10:42:00Z">
        <w:r w:rsidRPr="00E657E0">
          <w:rPr>
            <w:lang w:val="en-US"/>
          </w:rPr>
          <w:t xml:space="preserve"> the demand for software engineers nor, consequently, their salaries. Thus </w:t>
        </w:r>
      </w:ins>
      <w:ins w:id="116" w:author="Joao Fernando Oliveira" w:date="2014-07-12T16:06:00Z">
        <w:r w:rsidR="00C6497A" w:rsidRPr="00E657E0">
          <w:rPr>
            <w:lang w:val="en-US"/>
          </w:rPr>
          <w:t>in this</w:t>
        </w:r>
      </w:ins>
      <w:ins w:id="117" w:author="Joao Fernando Oliveira" w:date="2014-07-12T10:42:00Z">
        <w:r w:rsidRPr="00E657E0">
          <w:rPr>
            <w:lang w:val="en-US"/>
          </w:rPr>
          <w:t xml:space="preserve"> a scenario of imbalance between supply and demand by dev</w:t>
        </w:r>
        <w:r w:rsidR="00C53B38" w:rsidRPr="00E657E0">
          <w:rPr>
            <w:lang w:val="en-US"/>
          </w:rPr>
          <w:t>elopers in different countries,</w:t>
        </w:r>
      </w:ins>
      <w:ins w:id="118" w:author="Joao Fernando Oliveira" w:date="2014-07-12T16:25:00Z">
        <w:r w:rsidR="00C53B38" w:rsidRPr="00E657E0">
          <w:rPr>
            <w:lang w:val="en-US"/>
          </w:rPr>
          <w:t xml:space="preserve"> </w:t>
        </w:r>
      </w:ins>
      <w:ins w:id="119" w:author="Joao Fernando Oliveira" w:date="2014-07-12T10:42:00Z">
        <w:r w:rsidR="00C53B38" w:rsidRPr="00E657E0">
          <w:rPr>
            <w:lang w:val="en-US"/>
          </w:rPr>
          <w:t>t</w:t>
        </w:r>
        <w:r w:rsidRPr="00E657E0">
          <w:rPr>
            <w:lang w:val="en-US"/>
          </w:rPr>
          <w:t xml:space="preserve">he </w:t>
        </w:r>
      </w:ins>
      <w:ins w:id="120" w:author="Joao Fernando Oliveira" w:date="2014-07-12T16:25:00Z">
        <w:r w:rsidR="00C53B38" w:rsidRPr="00E657E0">
          <w:rPr>
            <w:lang w:val="en-US"/>
          </w:rPr>
          <w:t>strongest</w:t>
        </w:r>
      </w:ins>
      <w:ins w:id="121" w:author="Joao Fernando Oliveira" w:date="2014-07-12T10:42:00Z">
        <w:r w:rsidRPr="00E657E0">
          <w:rPr>
            <w:lang w:val="en-US"/>
          </w:rPr>
          <w:t xml:space="preserve"> barrier that maintains such </w:t>
        </w:r>
      </w:ins>
      <w:ins w:id="122" w:author="Joao Fernando Oliveira" w:date="2014-07-12T16:26:00Z">
        <w:r w:rsidR="00C53B38" w:rsidRPr="00E657E0">
          <w:rPr>
            <w:lang w:val="en-US"/>
          </w:rPr>
          <w:t>situation</w:t>
        </w:r>
      </w:ins>
      <w:ins w:id="123" w:author="Joao Fernando Oliveira" w:date="2014-07-12T10:42:00Z">
        <w:r w:rsidRPr="00E657E0">
          <w:rPr>
            <w:lang w:val="en-US"/>
          </w:rPr>
          <w:t xml:space="preserve"> is the inability to connect, productively, international teams working on innovative projects. </w:t>
        </w:r>
      </w:ins>
    </w:p>
    <w:p w14:paraId="43CFEF7D" w14:textId="77777777" w:rsidR="001F1566" w:rsidRPr="00E657E0" w:rsidRDefault="001F1566" w:rsidP="001F1566">
      <w:pPr>
        <w:rPr>
          <w:ins w:id="124" w:author="Joao Fernando Oliveira" w:date="2014-07-12T10:42:00Z"/>
          <w:lang w:val="en-US"/>
        </w:rPr>
      </w:pPr>
      <w:ins w:id="125" w:author="Joao Fernando Oliveira" w:date="2014-07-12T10:42:00Z">
        <w:r w:rsidRPr="00E657E0">
          <w:rPr>
            <w:lang w:val="en-US"/>
          </w:rPr>
          <w:t>The Cheesecake Labs was founded with the goal of developing software and solutions</w:t>
        </w:r>
      </w:ins>
      <w:ins w:id="126" w:author="Joao Fernando Oliveira" w:date="2014-07-12T16:27:00Z">
        <w:r w:rsidR="00C53B38" w:rsidRPr="00E657E0">
          <w:rPr>
            <w:lang w:val="en-US"/>
          </w:rPr>
          <w:t xml:space="preserve"> in Brazil</w:t>
        </w:r>
      </w:ins>
      <w:ins w:id="127" w:author="Joao Fernando Oliveira" w:date="2014-07-12T10:42:00Z">
        <w:r w:rsidRPr="00E657E0">
          <w:rPr>
            <w:lang w:val="en-US"/>
          </w:rPr>
          <w:t xml:space="preserve"> for companies in the U.S., thus taking advantage of this </w:t>
        </w:r>
      </w:ins>
      <w:ins w:id="128" w:author="Joao Fernando Oliveira" w:date="2014-07-12T16:27:00Z">
        <w:r w:rsidR="00C53B38" w:rsidRPr="00E657E0">
          <w:rPr>
            <w:lang w:val="en-US"/>
          </w:rPr>
          <w:t>market opportunity</w:t>
        </w:r>
      </w:ins>
      <w:ins w:id="129" w:author="Joao Fernando Oliveira" w:date="2014-07-12T10:42:00Z">
        <w:r w:rsidRPr="00E657E0">
          <w:rPr>
            <w:lang w:val="en-US"/>
          </w:rPr>
          <w:t xml:space="preserve">. To achieve this goal it is essential to study how the processes of project management and software development </w:t>
        </w:r>
      </w:ins>
      <w:ins w:id="130" w:author="Joao Fernando Oliveira" w:date="2014-07-12T16:27:00Z">
        <w:r w:rsidR="00C53B38" w:rsidRPr="00E657E0">
          <w:rPr>
            <w:lang w:val="en-US"/>
          </w:rPr>
          <w:t>should be</w:t>
        </w:r>
      </w:ins>
      <w:ins w:id="131" w:author="Joao Fernando Oliveira" w:date="2014-07-12T10:42:00Z">
        <w:r w:rsidRPr="00E657E0">
          <w:rPr>
            <w:lang w:val="en-US"/>
          </w:rPr>
          <w:t xml:space="preserve"> adapt</w:t>
        </w:r>
      </w:ins>
      <w:ins w:id="132" w:author="Joao Fernando Oliveira" w:date="2014-07-12T16:28:00Z">
        <w:r w:rsidR="00C53B38" w:rsidRPr="00E657E0">
          <w:rPr>
            <w:lang w:val="en-US"/>
          </w:rPr>
          <w:t>ed</w:t>
        </w:r>
      </w:ins>
      <w:ins w:id="133" w:author="Joao Fernando Oliveira" w:date="2014-07-12T10:42:00Z">
        <w:r w:rsidRPr="00E657E0">
          <w:rPr>
            <w:lang w:val="en-US"/>
          </w:rPr>
          <w:t xml:space="preserve"> to deal with </w:t>
        </w:r>
      </w:ins>
      <w:ins w:id="134" w:author="Joao Fernando Oliveira" w:date="2014-07-12T16:28:00Z">
        <w:r w:rsidR="00E657E0" w:rsidRPr="00E657E0">
          <w:rPr>
            <w:lang w:val="en-US"/>
          </w:rPr>
          <w:t>some complex</w:t>
        </w:r>
      </w:ins>
      <w:ins w:id="135" w:author="Joao Fernando Oliveira" w:date="2014-07-12T10:42:00Z">
        <w:r w:rsidRPr="00E657E0">
          <w:rPr>
            <w:lang w:val="en-US"/>
          </w:rPr>
          <w:t xml:space="preserve"> operational matters: time zones dividing</w:t>
        </w:r>
        <w:r w:rsidR="00E657E0" w:rsidRPr="00E657E0">
          <w:rPr>
            <w:lang w:val="en-US"/>
          </w:rPr>
          <w:t xml:space="preserve"> teams, limited communication through</w:t>
        </w:r>
        <w:r w:rsidRPr="00E657E0">
          <w:rPr>
            <w:lang w:val="en-US"/>
          </w:rPr>
          <w:t xml:space="preserve"> the Web, </w:t>
        </w:r>
      </w:ins>
      <w:ins w:id="136" w:author="Joao Fernando Oliveira" w:date="2014-07-12T16:29:00Z">
        <w:r w:rsidR="00E657E0" w:rsidRPr="00E657E0">
          <w:rPr>
            <w:lang w:val="en-US"/>
          </w:rPr>
          <w:t xml:space="preserve">frequent </w:t>
        </w:r>
      </w:ins>
      <w:ins w:id="137" w:author="Joao Fernando Oliveira" w:date="2014-07-12T10:42:00Z">
        <w:r w:rsidRPr="00E657E0">
          <w:rPr>
            <w:lang w:val="en-US"/>
          </w:rPr>
          <w:t xml:space="preserve">changing concepts of products and complex logic problems, scalability and best practice. </w:t>
        </w:r>
      </w:ins>
    </w:p>
    <w:p w14:paraId="1B236C39" w14:textId="77777777" w:rsidR="001F1566" w:rsidRPr="00E657E0" w:rsidRDefault="001F1566" w:rsidP="001F1566">
      <w:pPr>
        <w:rPr>
          <w:ins w:id="138" w:author="Joao Fernando Oliveira" w:date="2014-07-12T10:42:00Z"/>
          <w:lang w:val="en-US"/>
        </w:rPr>
      </w:pPr>
      <w:ins w:id="139" w:author="Joao Fernando Oliveira" w:date="2014-07-12T10:42:00Z">
        <w:r w:rsidRPr="00E657E0">
          <w:rPr>
            <w:lang w:val="en-US"/>
          </w:rPr>
          <w:t>This work</w:t>
        </w:r>
        <w:r w:rsidR="00E657E0" w:rsidRPr="00E657E0">
          <w:rPr>
            <w:lang w:val="en-US"/>
          </w:rPr>
          <w:t>, comprises</w:t>
        </w:r>
        <w:r w:rsidRPr="00E657E0">
          <w:rPr>
            <w:lang w:val="en-US"/>
          </w:rPr>
          <w:t xml:space="preserve"> technical and academic </w:t>
        </w:r>
      </w:ins>
      <w:ins w:id="140" w:author="Joao Fernando Oliveira" w:date="2014-07-12T16:29:00Z">
        <w:r w:rsidR="00E657E0" w:rsidRPr="00E657E0">
          <w:rPr>
            <w:lang w:val="en-US"/>
          </w:rPr>
          <w:t>development aiming at:</w:t>
        </w:r>
      </w:ins>
      <w:ins w:id="141" w:author="Joao Fernando Oliveira" w:date="2014-07-12T10:42:00Z">
        <w:r w:rsidRPr="00E657E0">
          <w:rPr>
            <w:lang w:val="en-US"/>
          </w:rPr>
          <w:t xml:space="preserve"> </w:t>
        </w:r>
      </w:ins>
    </w:p>
    <w:p w14:paraId="38FB8A11" w14:textId="77777777" w:rsidR="001F1566" w:rsidRPr="00E657E0" w:rsidRDefault="001F1566" w:rsidP="00E657E0">
      <w:pPr>
        <w:pStyle w:val="ListParagraph"/>
        <w:numPr>
          <w:ilvl w:val="0"/>
          <w:numId w:val="37"/>
        </w:numPr>
        <w:rPr>
          <w:ins w:id="142" w:author="Joao Fernando Oliveira" w:date="2014-07-12T10:42:00Z"/>
          <w:lang w:val="en-US"/>
        </w:rPr>
      </w:pPr>
      <w:ins w:id="143" w:author="Joao Fernando Oliveira" w:date="2014-07-12T10:42:00Z">
        <w:r w:rsidRPr="00E657E0">
          <w:rPr>
            <w:lang w:val="en-US"/>
          </w:rPr>
          <w:t xml:space="preserve">Studying the most </w:t>
        </w:r>
      </w:ins>
      <w:ins w:id="144" w:author="Joao Fernando Oliveira" w:date="2014-07-12T16:36:00Z">
        <w:r w:rsidR="00E657E0" w:rsidRPr="00E657E0">
          <w:rPr>
            <w:lang w:val="en-US"/>
          </w:rPr>
          <w:t>suitable</w:t>
        </w:r>
      </w:ins>
      <w:ins w:id="145" w:author="Joao Fernando Oliveira" w:date="2014-07-12T10:42:00Z">
        <w:r w:rsidRPr="00E657E0">
          <w:rPr>
            <w:lang w:val="en-US"/>
          </w:rPr>
          <w:t xml:space="preserve"> forms of project management and software </w:t>
        </w:r>
      </w:ins>
      <w:ins w:id="146" w:author="Joao Fernando Oliveira" w:date="2014-07-12T16:30:00Z">
        <w:r w:rsidR="00E657E0" w:rsidRPr="00E657E0">
          <w:rPr>
            <w:lang w:val="en-US"/>
          </w:rPr>
          <w:t xml:space="preserve">development </w:t>
        </w:r>
      </w:ins>
      <w:ins w:id="147" w:author="Joao Fernando Oliveira" w:date="2014-07-12T10:42:00Z">
        <w:r w:rsidRPr="00E657E0">
          <w:rPr>
            <w:lang w:val="en-US"/>
          </w:rPr>
          <w:t>process</w:t>
        </w:r>
      </w:ins>
      <w:ins w:id="148" w:author="Joao Fernando Oliveira" w:date="2014-07-12T16:30:00Z">
        <w:r w:rsidR="00E657E0" w:rsidRPr="00E657E0">
          <w:rPr>
            <w:lang w:val="en-US"/>
          </w:rPr>
          <w:t>es</w:t>
        </w:r>
      </w:ins>
      <w:ins w:id="149" w:author="Joao Fernando Oliveira" w:date="2014-07-12T10:42:00Z">
        <w:r w:rsidRPr="00E657E0">
          <w:rPr>
            <w:lang w:val="en-US"/>
          </w:rPr>
          <w:t xml:space="preserve">. </w:t>
        </w:r>
      </w:ins>
    </w:p>
    <w:p w14:paraId="24EC9355" w14:textId="77777777" w:rsidR="001F1566" w:rsidRPr="00E657E0" w:rsidRDefault="00E657E0" w:rsidP="00E657E0">
      <w:pPr>
        <w:pStyle w:val="ListParagraph"/>
        <w:numPr>
          <w:ilvl w:val="0"/>
          <w:numId w:val="37"/>
        </w:numPr>
        <w:rPr>
          <w:ins w:id="150" w:author="Joao Fernando Oliveira" w:date="2014-07-12T10:42:00Z"/>
          <w:lang w:val="en-US"/>
        </w:rPr>
      </w:pPr>
      <w:ins w:id="151" w:author="Joao Fernando Oliveira" w:date="2014-07-12T16:33:00Z">
        <w:r w:rsidRPr="00E657E0">
          <w:rPr>
            <w:lang w:val="en-US"/>
          </w:rPr>
          <w:t>M</w:t>
        </w:r>
      </w:ins>
      <w:ins w:id="152" w:author="Joao Fernando Oliveira" w:date="2014-07-12T10:42:00Z">
        <w:r w:rsidR="001F1566" w:rsidRPr="00E657E0">
          <w:rPr>
            <w:lang w:val="en-US"/>
          </w:rPr>
          <w:t xml:space="preserve">odeling, analyze, propose and implement improvements in two international projects </w:t>
        </w:r>
      </w:ins>
      <w:ins w:id="153" w:author="Joao Fernando Oliveira" w:date="2014-07-12T16:33:00Z">
        <w:r w:rsidRPr="00E657E0">
          <w:rPr>
            <w:lang w:val="en-US"/>
          </w:rPr>
          <w:t xml:space="preserve">in development by </w:t>
        </w:r>
      </w:ins>
      <w:ins w:id="154" w:author="Joao Fernando Oliveira" w:date="2014-07-12T10:42:00Z">
        <w:r w:rsidR="001F1566" w:rsidRPr="00E657E0">
          <w:rPr>
            <w:lang w:val="en-US"/>
          </w:rPr>
          <w:t xml:space="preserve">Cheesecake Labs. </w:t>
        </w:r>
      </w:ins>
    </w:p>
    <w:p w14:paraId="22DCDF99" w14:textId="77777777" w:rsidR="001F1566" w:rsidRPr="00E657E0" w:rsidRDefault="001F1566" w:rsidP="00E657E0">
      <w:pPr>
        <w:pStyle w:val="ListParagraph"/>
        <w:numPr>
          <w:ilvl w:val="0"/>
          <w:numId w:val="37"/>
        </w:numPr>
        <w:rPr>
          <w:ins w:id="155" w:author="Joao Fernando Oliveira" w:date="2014-07-12T10:42:00Z"/>
          <w:lang w:val="en-US"/>
        </w:rPr>
      </w:pPr>
      <w:ins w:id="156" w:author="Joao Fernando Oliveira" w:date="2014-07-12T10:42:00Z">
        <w:r w:rsidRPr="00E657E0">
          <w:rPr>
            <w:lang w:val="en-US"/>
          </w:rPr>
          <w:t xml:space="preserve">Analyze the indicators of the first </w:t>
        </w:r>
      </w:ins>
      <w:ins w:id="157" w:author="Joao Fernando Oliveira" w:date="2014-07-12T16:34:00Z">
        <w:r w:rsidR="00E657E0" w:rsidRPr="00E657E0">
          <w:rPr>
            <w:lang w:val="en-US"/>
          </w:rPr>
          <w:t xml:space="preserve">obtained </w:t>
        </w:r>
      </w:ins>
      <w:ins w:id="158" w:author="Joao Fernando Oliveira" w:date="2014-07-12T10:42:00Z">
        <w:r w:rsidRPr="00E657E0">
          <w:rPr>
            <w:lang w:val="en-US"/>
          </w:rPr>
          <w:t xml:space="preserve">results and propose changes and other improvements. </w:t>
        </w:r>
      </w:ins>
    </w:p>
    <w:p w14:paraId="0E7AC182" w14:textId="77777777" w:rsidR="001F1566" w:rsidRPr="00E657E0" w:rsidRDefault="001F1566" w:rsidP="00E657E0">
      <w:pPr>
        <w:pStyle w:val="ListParagraph"/>
        <w:numPr>
          <w:ilvl w:val="0"/>
          <w:numId w:val="37"/>
        </w:numPr>
        <w:rPr>
          <w:lang w:val="en-US"/>
        </w:rPr>
      </w:pPr>
      <w:ins w:id="159" w:author="Joao Fernando Oliveira" w:date="2014-07-12T10:42:00Z">
        <w:r w:rsidRPr="00E657E0">
          <w:rPr>
            <w:lang w:val="en-US"/>
          </w:rPr>
          <w:t xml:space="preserve">Understand how </w:t>
        </w:r>
      </w:ins>
      <w:ins w:id="160" w:author="Joao Fernando Oliveira" w:date="2014-07-12T16:34:00Z">
        <w:r w:rsidR="00E657E0" w:rsidRPr="00E657E0">
          <w:rPr>
            <w:lang w:val="en-US"/>
          </w:rPr>
          <w:t xml:space="preserve">improve the </w:t>
        </w:r>
      </w:ins>
      <w:ins w:id="161" w:author="Joao Fernando Oliveira" w:date="2014-07-12T16:36:00Z">
        <w:r w:rsidR="00E657E0" w:rsidRPr="00E657E0">
          <w:rPr>
            <w:lang w:val="en-US"/>
          </w:rPr>
          <w:t>connection</w:t>
        </w:r>
      </w:ins>
      <w:ins w:id="162" w:author="Joao Fernando Oliveira" w:date="2014-07-12T16:34:00Z">
        <w:r w:rsidR="00E657E0" w:rsidRPr="00E657E0">
          <w:rPr>
            <w:lang w:val="en-US"/>
          </w:rPr>
          <w:t xml:space="preserve"> between</w:t>
        </w:r>
      </w:ins>
      <w:ins w:id="163" w:author="Joao Fernando Oliveira" w:date="2014-07-12T10:42:00Z">
        <w:r w:rsidRPr="00E657E0">
          <w:rPr>
            <w:lang w:val="en-US"/>
          </w:rPr>
          <w:t xml:space="preserve"> Brazilian engineers and startups </w:t>
        </w:r>
      </w:ins>
      <w:ins w:id="164" w:author="Joao Fernando Oliveira" w:date="2014-07-12T16:35:00Z">
        <w:r w:rsidR="00E657E0" w:rsidRPr="00E657E0">
          <w:rPr>
            <w:lang w:val="en-US"/>
          </w:rPr>
          <w:t xml:space="preserve">from the </w:t>
        </w:r>
      </w:ins>
      <w:ins w:id="165" w:author="Joao Fernando Oliveira" w:date="2014-07-12T10:42:00Z">
        <w:r w:rsidRPr="00E657E0">
          <w:rPr>
            <w:lang w:val="en-US"/>
          </w:rPr>
          <w:t>Silicon Valley.</w:t>
        </w:r>
      </w:ins>
    </w:p>
    <w:p w14:paraId="165E524D" w14:textId="77777777" w:rsidR="00294D11" w:rsidRPr="00296077" w:rsidRDefault="00DC268D" w:rsidP="00B679E3">
      <w:pPr>
        <w:pStyle w:val="Ttuloaux"/>
        <w:rPr>
          <w:rFonts w:ascii="Tahoma" w:hAnsi="Tahoma"/>
          <w:color w:val="FF0000"/>
        </w:rPr>
      </w:pPr>
      <w:bookmarkStart w:id="166" w:name="_Toc265764095"/>
      <w:bookmarkStart w:id="167" w:name="_Toc265774326"/>
      <w:bookmarkStart w:id="168" w:name="_Toc265777649"/>
      <w:bookmarkStart w:id="169" w:name="_Toc266746767"/>
      <w:r w:rsidRPr="00296077">
        <w:rPr>
          <w:rFonts w:ascii="Tahoma" w:hAnsi="Tahoma"/>
          <w:color w:val="FF0000"/>
        </w:rPr>
        <w:t>Lista de Figuras</w:t>
      </w:r>
      <w:bookmarkEnd w:id="166"/>
      <w:bookmarkEnd w:id="167"/>
      <w:bookmarkEnd w:id="168"/>
      <w:r w:rsidR="00294D11" w:rsidRPr="00296077">
        <w:rPr>
          <w:rFonts w:ascii="Tahoma" w:hAnsi="Tahoma"/>
          <w:color w:val="FF0000"/>
        </w:rPr>
        <w:t xml:space="preserve"> </w:t>
      </w:r>
      <w:r w:rsidR="00296077">
        <w:rPr>
          <w:rFonts w:ascii="Tahoma" w:hAnsi="Tahoma"/>
          <w:color w:val="FF0000"/>
        </w:rPr>
        <w:t>(</w:t>
      </w:r>
      <w:r w:rsidR="00296077" w:rsidRPr="00B80B07">
        <w:rPr>
          <w:rFonts w:ascii="Tahoma" w:hAnsi="Tahoma"/>
          <w:color w:val="FF0000"/>
          <w:u w:val="single"/>
        </w:rPr>
        <w:t>Lista de Tabelas</w:t>
      </w:r>
      <w:r w:rsidR="00B80B07">
        <w:rPr>
          <w:rFonts w:ascii="Tahoma" w:hAnsi="Tahoma"/>
          <w:color w:val="FF0000"/>
        </w:rPr>
        <w:t xml:space="preserve"> e </w:t>
      </w:r>
      <w:r w:rsidR="00B80B07" w:rsidRPr="00B80B07">
        <w:rPr>
          <w:rFonts w:ascii="Tahoma" w:hAnsi="Tahoma"/>
          <w:color w:val="FF0000"/>
          <w:u w:val="single"/>
        </w:rPr>
        <w:t>Legendas</w:t>
      </w:r>
      <w:r w:rsidR="00296077">
        <w:rPr>
          <w:rFonts w:ascii="Tahoma" w:hAnsi="Tahoma"/>
          <w:color w:val="FF0000"/>
        </w:rPr>
        <w:t>)</w:t>
      </w:r>
      <w:bookmarkEnd w:id="169"/>
    </w:p>
    <w:p w14:paraId="3B87FEAF" w14:textId="77777777" w:rsidR="00177505" w:rsidRPr="00B679E3" w:rsidRDefault="00192FEC" w:rsidP="00B679E3">
      <w:pPr>
        <w:pStyle w:val="TableofFigures"/>
        <w:tabs>
          <w:tab w:val="right" w:pos="9061"/>
        </w:tabs>
        <w:jc w:val="both"/>
        <w:rPr>
          <w:rFonts w:ascii="Tahoma" w:eastAsia="ＭＳ 明朝" w:hAnsi="Tahoma" w:cs="Times New Roman"/>
          <w:b w:val="0"/>
          <w:noProof/>
          <w:sz w:val="24"/>
          <w:szCs w:val="24"/>
          <w:lang w:val="en-US" w:eastAsia="ja-JP"/>
        </w:rPr>
      </w:pPr>
      <w:r w:rsidRPr="00B679E3">
        <w:rPr>
          <w:rFonts w:ascii="Tahoma" w:hAnsi="Tahoma"/>
        </w:rPr>
        <w:fldChar w:fldCharType="begin"/>
      </w:r>
      <w:r w:rsidRPr="00B679E3">
        <w:rPr>
          <w:rFonts w:ascii="Tahoma" w:hAnsi="Tahoma"/>
        </w:rPr>
        <w:instrText xml:space="preserve"> TOC \c "Figura" </w:instrText>
      </w:r>
      <w:r w:rsidRPr="00B679E3">
        <w:rPr>
          <w:rFonts w:ascii="Tahoma" w:hAnsi="Tahoma"/>
        </w:rPr>
        <w:fldChar w:fldCharType="separate"/>
      </w:r>
      <w:r w:rsidR="00177505" w:rsidRPr="00B679E3">
        <w:rPr>
          <w:rFonts w:ascii="Tahoma" w:hAnsi="Tahoma"/>
          <w:noProof/>
        </w:rPr>
        <w:t>Figura 1 – Logos dos projetos desenvolvidos pela Cheesecake Labs.</w:t>
      </w:r>
      <w:r w:rsidR="00177505" w:rsidRPr="00B679E3">
        <w:rPr>
          <w:rFonts w:ascii="Tahoma" w:hAnsi="Tahoma"/>
          <w:noProof/>
        </w:rPr>
        <w:tab/>
      </w:r>
      <w:r w:rsidR="00177505" w:rsidRPr="00B679E3">
        <w:rPr>
          <w:rFonts w:ascii="Tahoma" w:hAnsi="Tahoma"/>
          <w:noProof/>
        </w:rPr>
        <w:fldChar w:fldCharType="begin"/>
      </w:r>
      <w:r w:rsidR="00177505" w:rsidRPr="00B679E3">
        <w:rPr>
          <w:rFonts w:ascii="Tahoma" w:hAnsi="Tahoma"/>
          <w:noProof/>
        </w:rPr>
        <w:instrText xml:space="preserve"> PAGEREF _Toc265777640 \h </w:instrText>
      </w:r>
      <w:r w:rsidR="00177505" w:rsidRPr="00B679E3">
        <w:rPr>
          <w:rFonts w:ascii="Tahoma" w:hAnsi="Tahoma"/>
          <w:noProof/>
        </w:rPr>
      </w:r>
      <w:r w:rsidR="00177505" w:rsidRPr="00B679E3">
        <w:rPr>
          <w:rFonts w:ascii="Tahoma" w:hAnsi="Tahoma"/>
          <w:noProof/>
        </w:rPr>
        <w:fldChar w:fldCharType="separate"/>
      </w:r>
      <w:r w:rsidR="00703D99">
        <w:rPr>
          <w:rFonts w:ascii="Tahoma" w:hAnsi="Tahoma"/>
          <w:noProof/>
        </w:rPr>
        <w:t>12</w:t>
      </w:r>
      <w:r w:rsidR="00177505" w:rsidRPr="00B679E3">
        <w:rPr>
          <w:rFonts w:ascii="Tahoma" w:hAnsi="Tahoma"/>
          <w:noProof/>
        </w:rPr>
        <w:fldChar w:fldCharType="end"/>
      </w:r>
    </w:p>
    <w:p w14:paraId="6B424794" w14:textId="77777777" w:rsidR="00177505" w:rsidRPr="00B679E3" w:rsidRDefault="00177505" w:rsidP="00B679E3">
      <w:pPr>
        <w:pStyle w:val="TableofFigures"/>
        <w:tabs>
          <w:tab w:val="right" w:pos="9061"/>
        </w:tabs>
        <w:jc w:val="both"/>
        <w:rPr>
          <w:rFonts w:ascii="Tahoma" w:eastAsia="ＭＳ 明朝" w:hAnsi="Tahoma" w:cs="Times New Roman"/>
          <w:b w:val="0"/>
          <w:noProof/>
          <w:sz w:val="24"/>
          <w:szCs w:val="24"/>
          <w:lang w:val="en-US" w:eastAsia="ja-JP"/>
        </w:rPr>
      </w:pPr>
      <w:r w:rsidRPr="00B679E3">
        <w:rPr>
          <w:rFonts w:ascii="Tahoma" w:hAnsi="Tahoma"/>
          <w:noProof/>
        </w:rPr>
        <w:t>Figura 2 – Diagrama de funcionamento do modelo MapReduce.</w:t>
      </w:r>
      <w:r w:rsidRPr="00B679E3">
        <w:rPr>
          <w:rFonts w:ascii="Tahoma" w:hAnsi="Tahoma"/>
          <w:noProof/>
        </w:rPr>
        <w:tab/>
      </w:r>
      <w:r w:rsidRPr="00B679E3">
        <w:rPr>
          <w:rFonts w:ascii="Tahoma" w:hAnsi="Tahoma"/>
          <w:noProof/>
        </w:rPr>
        <w:fldChar w:fldCharType="begin"/>
      </w:r>
      <w:r w:rsidRPr="00B679E3">
        <w:rPr>
          <w:rFonts w:ascii="Tahoma" w:hAnsi="Tahoma"/>
          <w:noProof/>
        </w:rPr>
        <w:instrText xml:space="preserve"> PAGEREF _Toc265777641 \h </w:instrText>
      </w:r>
      <w:r w:rsidRPr="00B679E3">
        <w:rPr>
          <w:rFonts w:ascii="Tahoma" w:hAnsi="Tahoma"/>
          <w:noProof/>
        </w:rPr>
      </w:r>
      <w:r w:rsidRPr="00B679E3">
        <w:rPr>
          <w:rFonts w:ascii="Tahoma" w:hAnsi="Tahoma"/>
          <w:noProof/>
        </w:rPr>
        <w:fldChar w:fldCharType="separate"/>
      </w:r>
      <w:r w:rsidR="00703D99">
        <w:rPr>
          <w:rFonts w:ascii="Tahoma" w:hAnsi="Tahoma"/>
          <w:noProof/>
        </w:rPr>
        <w:t>14</w:t>
      </w:r>
      <w:r w:rsidRPr="00B679E3">
        <w:rPr>
          <w:rFonts w:ascii="Tahoma" w:hAnsi="Tahoma"/>
          <w:noProof/>
        </w:rPr>
        <w:fldChar w:fldCharType="end"/>
      </w:r>
    </w:p>
    <w:p w14:paraId="68C0E7F5" w14:textId="77777777" w:rsidR="00FE1EF6" w:rsidRPr="00B679E3" w:rsidRDefault="00192FEC" w:rsidP="00B679E3">
      <w:r w:rsidRPr="00B679E3">
        <w:fldChar w:fldCharType="end"/>
      </w:r>
    </w:p>
    <w:p w14:paraId="4B8F911F" w14:textId="77777777" w:rsidR="00294D11" w:rsidRPr="00B679E3" w:rsidRDefault="00294D11" w:rsidP="00B679E3">
      <w:pPr>
        <w:ind w:firstLine="0"/>
      </w:pPr>
    </w:p>
    <w:p w14:paraId="5DBF3A69" w14:textId="77777777" w:rsidR="00FA721D" w:rsidRPr="00B679E3" w:rsidRDefault="00FA721D" w:rsidP="00B679E3">
      <w:pPr>
        <w:rPr>
          <w:color w:val="FF0000"/>
          <w:sz w:val="30"/>
        </w:rPr>
      </w:pPr>
    </w:p>
    <w:p w14:paraId="0C30BA6B" w14:textId="77777777" w:rsidR="00294D11" w:rsidRPr="00B679E3" w:rsidRDefault="00294D11" w:rsidP="00B679E3">
      <w:pPr>
        <w:rPr>
          <w:color w:val="FF0000"/>
          <w:sz w:val="30"/>
        </w:rPr>
      </w:pPr>
    </w:p>
    <w:p w14:paraId="446C6068" w14:textId="77777777" w:rsidR="003B4FB2" w:rsidRPr="00B679E3" w:rsidRDefault="00FA721D" w:rsidP="00B679E3">
      <w:pPr>
        <w:pStyle w:val="Heading1"/>
        <w:rPr>
          <w:rFonts w:ascii="Tahoma" w:hAnsi="Tahoma"/>
        </w:rPr>
      </w:pPr>
      <w:bookmarkStart w:id="170" w:name="_Ref265762948"/>
      <w:bookmarkStart w:id="171" w:name="_Toc265763264"/>
      <w:bookmarkStart w:id="172" w:name="_Toc265763292"/>
      <w:bookmarkStart w:id="173" w:name="_Toc265763320"/>
      <w:bookmarkStart w:id="174" w:name="_Toc265764097"/>
      <w:bookmarkStart w:id="175" w:name="_Toc265774327"/>
      <w:bookmarkStart w:id="176" w:name="_Toc265777650"/>
      <w:bookmarkStart w:id="177" w:name="_Toc266746768"/>
      <w:r w:rsidRPr="00B679E3">
        <w:rPr>
          <w:rFonts w:ascii="Tahoma" w:hAnsi="Tahoma"/>
        </w:rPr>
        <w:t>Introdução</w:t>
      </w:r>
      <w:bookmarkEnd w:id="170"/>
      <w:bookmarkEnd w:id="171"/>
      <w:bookmarkEnd w:id="172"/>
      <w:bookmarkEnd w:id="173"/>
      <w:bookmarkEnd w:id="174"/>
      <w:bookmarkEnd w:id="175"/>
      <w:bookmarkEnd w:id="176"/>
      <w:bookmarkEnd w:id="177"/>
    </w:p>
    <w:p w14:paraId="0CBB3ED7" w14:textId="77777777" w:rsidR="00E60F08" w:rsidRPr="00B679E3" w:rsidRDefault="00E60F08" w:rsidP="00E60F08">
      <w:pPr>
        <w:rPr>
          <w:rFonts w:cs="Tahoma"/>
        </w:rPr>
      </w:pPr>
      <w:r w:rsidRPr="00B679E3">
        <w:rPr>
          <w:rFonts w:cs="Tahoma"/>
        </w:rPr>
        <w:t xml:space="preserve">A empresa Cheesecake Labs, situada em Florianópolis - Santa Catarina, fundada </w:t>
      </w:r>
      <w:r>
        <w:rPr>
          <w:rFonts w:cs="Tahoma"/>
        </w:rPr>
        <w:t>em dezembro de 2013</w:t>
      </w:r>
      <w:r w:rsidRPr="00B679E3">
        <w:rPr>
          <w:rFonts w:cs="Tahoma"/>
        </w:rPr>
        <w:t xml:space="preserve">, enfrenta problemas de </w:t>
      </w:r>
      <w:del w:id="178" w:author="Joao Fernando Oliveira" w:date="2014-07-12T16:37:00Z">
        <w:r w:rsidDel="00E657E0">
          <w:rPr>
            <w:rFonts w:cs="Tahoma"/>
          </w:rPr>
          <w:delText xml:space="preserve">gerência </w:delText>
        </w:r>
      </w:del>
      <w:ins w:id="179" w:author="Joao Fernando Oliveira" w:date="2014-07-12T16:37:00Z">
        <w:r w:rsidR="00E657E0">
          <w:rPr>
            <w:rFonts w:cs="Tahoma"/>
          </w:rPr>
          <w:t xml:space="preserve">gestão </w:t>
        </w:r>
      </w:ins>
      <w:r>
        <w:rPr>
          <w:rFonts w:cs="Tahoma"/>
        </w:rPr>
        <w:t>de projeto e</w:t>
      </w:r>
      <w:r w:rsidRPr="00B679E3">
        <w:rPr>
          <w:rFonts w:cs="Tahoma"/>
        </w:rPr>
        <w:t xml:space="preserve"> desenvolvimento de software, devido ao grande crescimento de seu corpo de colaboradores (+200% nos últimos 3 meses) e barreiras internacionais. Os problemas da Cheesecake tem consequências críticas em seu funcionamento e previsão de expansão, fazendo com que seu estudo (e aprimoramento) se torne um fator essencial para </w:t>
      </w:r>
      <w:ins w:id="180" w:author="Joao Fernando Oliveira" w:date="2014-07-12T16:38:00Z">
        <w:r w:rsidR="00E657E0">
          <w:rPr>
            <w:rFonts w:cs="Tahoma"/>
          </w:rPr>
          <w:t>a evolução d</w:t>
        </w:r>
      </w:ins>
      <w:r w:rsidRPr="00B679E3">
        <w:rPr>
          <w:rFonts w:cs="Tahoma"/>
        </w:rPr>
        <w:t xml:space="preserve">a </w:t>
      </w:r>
      <w:del w:id="181" w:author="Joao Fernando Oliveira" w:date="2014-07-12T16:38:00Z">
        <w:r w:rsidRPr="00B679E3" w:rsidDel="002A3B70">
          <w:rPr>
            <w:rFonts w:cs="Tahoma"/>
          </w:rPr>
          <w:delText>mesma</w:delText>
        </w:r>
      </w:del>
      <w:ins w:id="182" w:author="Joao Fernando Oliveira" w:date="2014-07-12T16:38:00Z">
        <w:r w:rsidR="002A3B70">
          <w:rPr>
            <w:rFonts w:cs="Tahoma"/>
          </w:rPr>
          <w:t>empresa</w:t>
        </w:r>
      </w:ins>
      <w:r w:rsidRPr="00B679E3">
        <w:rPr>
          <w:rFonts w:cs="Tahoma"/>
        </w:rPr>
        <w:t>.</w:t>
      </w:r>
    </w:p>
    <w:p w14:paraId="06667568" w14:textId="77777777" w:rsidR="00E60F08" w:rsidRPr="00B679E3" w:rsidRDefault="00E60F08" w:rsidP="00E60F08">
      <w:pPr>
        <w:rPr>
          <w:rFonts w:cs="Tahoma"/>
        </w:rPr>
      </w:pPr>
      <w:r w:rsidRPr="00B679E3">
        <w:rPr>
          <w:rFonts w:cs="Tahoma"/>
        </w:rPr>
        <w:t xml:space="preserve">A problemática em discussão </w:t>
      </w:r>
      <w:r w:rsidR="009C62E0">
        <w:rPr>
          <w:rFonts w:cs="Tahoma"/>
        </w:rPr>
        <w:t xml:space="preserve">pode ser dividida em </w:t>
      </w:r>
      <w:del w:id="183" w:author="Joao Fernando Oliveira" w:date="2014-07-12T16:38:00Z">
        <w:r w:rsidR="00892EDC" w:rsidDel="002A3B70">
          <w:rPr>
            <w:rFonts w:cs="Tahoma"/>
          </w:rPr>
          <w:delText>problemas</w:delText>
        </w:r>
        <w:r w:rsidR="00FA7012" w:rsidDel="002A3B70">
          <w:rPr>
            <w:rFonts w:cs="Tahoma"/>
          </w:rPr>
          <w:delText xml:space="preserve"> </w:delText>
        </w:r>
      </w:del>
      <w:ins w:id="184" w:author="Joao Fernando Oliveira" w:date="2014-07-12T16:38:00Z">
        <w:r w:rsidR="002A3B70">
          <w:rPr>
            <w:rFonts w:cs="Tahoma"/>
          </w:rPr>
          <w:t xml:space="preserve">aspectos </w:t>
        </w:r>
      </w:ins>
      <w:r w:rsidR="00FA7012">
        <w:rPr>
          <w:rFonts w:cs="Tahoma"/>
        </w:rPr>
        <w:t>que envolvem duas áreas de conhecimento</w:t>
      </w:r>
      <w:r w:rsidRPr="00B679E3">
        <w:rPr>
          <w:rFonts w:cs="Tahoma"/>
        </w:rPr>
        <w:t>:</w:t>
      </w:r>
    </w:p>
    <w:p w14:paraId="23B2CC35" w14:textId="77777777" w:rsidR="00E60F08" w:rsidRPr="00B679E3" w:rsidRDefault="00FA4EAC" w:rsidP="00E60F08">
      <w:pPr>
        <w:numPr>
          <w:ilvl w:val="0"/>
          <w:numId w:val="2"/>
        </w:numPr>
        <w:rPr>
          <w:rFonts w:cs="Tahoma"/>
        </w:rPr>
      </w:pPr>
      <w:bookmarkStart w:id="185" w:name="_Ref265762958"/>
      <w:r>
        <w:rPr>
          <w:rFonts w:cs="Tahoma"/>
        </w:rPr>
        <w:t>Problemas relacionados</w:t>
      </w:r>
      <w:r w:rsidR="00E60F08" w:rsidRPr="00B679E3">
        <w:rPr>
          <w:rFonts w:cs="Tahoma"/>
        </w:rPr>
        <w:t xml:space="preserve"> </w:t>
      </w:r>
      <w:r>
        <w:rPr>
          <w:rFonts w:cs="Tahoma"/>
        </w:rPr>
        <w:t>aos</w:t>
      </w:r>
      <w:r w:rsidR="00462644">
        <w:rPr>
          <w:rFonts w:cs="Tahoma"/>
        </w:rPr>
        <w:t xml:space="preserve"> p</w:t>
      </w:r>
      <w:r w:rsidR="00E60F08" w:rsidRPr="00B679E3">
        <w:rPr>
          <w:rFonts w:cs="Tahoma"/>
        </w:rPr>
        <w:t xml:space="preserve">rocessos de </w:t>
      </w:r>
      <w:del w:id="186" w:author="Joao Fernando Oliveira" w:date="2014-07-12T16:39:00Z">
        <w:r w:rsidR="00E60F08" w:rsidDel="002A3B70">
          <w:rPr>
            <w:rFonts w:cs="Tahoma"/>
          </w:rPr>
          <w:delText>Gerência</w:delText>
        </w:r>
      </w:del>
      <w:ins w:id="187" w:author="Joao Fernando Oliveira" w:date="2014-07-12T16:40:00Z">
        <w:r w:rsidR="002A3B70">
          <w:rPr>
            <w:rFonts w:cs="Tahoma"/>
          </w:rPr>
          <w:t>g</w:t>
        </w:r>
      </w:ins>
      <w:ins w:id="188" w:author="Joao Fernando Oliveira" w:date="2014-07-12T16:39:00Z">
        <w:r w:rsidR="002A3B70">
          <w:rPr>
            <w:rFonts w:cs="Tahoma"/>
          </w:rPr>
          <w:t>estão</w:t>
        </w:r>
      </w:ins>
      <w:r w:rsidR="00E60F08" w:rsidRPr="00B679E3">
        <w:rPr>
          <w:rFonts w:cs="Tahoma"/>
        </w:rPr>
        <w:t xml:space="preserve"> de </w:t>
      </w:r>
      <w:del w:id="189" w:author="Joao Fernando Oliveira" w:date="2014-07-12T16:40:00Z">
        <w:r w:rsidR="00E60F08" w:rsidRPr="00B679E3" w:rsidDel="002A3B70">
          <w:rPr>
            <w:rFonts w:cs="Tahoma"/>
          </w:rPr>
          <w:delText>Projeto</w:delText>
        </w:r>
      </w:del>
      <w:ins w:id="190" w:author="Joao Fernando Oliveira" w:date="2014-07-12T16:40:00Z">
        <w:r w:rsidR="002A3B70">
          <w:rPr>
            <w:rFonts w:cs="Tahoma"/>
          </w:rPr>
          <w:t>p</w:t>
        </w:r>
        <w:r w:rsidR="002A3B70" w:rsidRPr="00B679E3">
          <w:rPr>
            <w:rFonts w:cs="Tahoma"/>
          </w:rPr>
          <w:t>rojeto</w:t>
        </w:r>
        <w:r w:rsidR="002A3B70">
          <w:rPr>
            <w:rFonts w:cs="Tahoma"/>
          </w:rPr>
          <w:t>s</w:t>
        </w:r>
      </w:ins>
      <w:r w:rsidR="00E60F08" w:rsidRPr="00B679E3">
        <w:rPr>
          <w:rFonts w:cs="Tahoma"/>
        </w:rPr>
        <w:t>:</w:t>
      </w:r>
      <w:bookmarkEnd w:id="185"/>
    </w:p>
    <w:p w14:paraId="1D50D44A" w14:textId="77777777" w:rsidR="00E60F08" w:rsidRPr="00B679E3" w:rsidRDefault="00DA1BEB" w:rsidP="00DA1BEB">
      <w:pPr>
        <w:tabs>
          <w:tab w:val="left" w:pos="630"/>
        </w:tabs>
        <w:ind w:left="630" w:firstLine="0"/>
      </w:pPr>
      <w:r>
        <w:rPr>
          <w:rFonts w:cs="Tahoma"/>
        </w:rPr>
        <w:tab/>
        <w:t xml:space="preserve">      </w:t>
      </w:r>
      <w:r w:rsidR="00E60F08" w:rsidRPr="00B679E3">
        <w:rPr>
          <w:rFonts w:cs="Tahoma"/>
        </w:rPr>
        <w:t xml:space="preserve">Os problemas encontrados nos processos de </w:t>
      </w:r>
      <w:del w:id="191" w:author="Joao Fernando Oliveira" w:date="2014-07-12T16:39:00Z">
        <w:r w:rsidR="00E60F08" w:rsidDel="002A3B70">
          <w:rPr>
            <w:rFonts w:cs="Tahoma"/>
          </w:rPr>
          <w:delText>gerência</w:delText>
        </w:r>
      </w:del>
      <w:ins w:id="192" w:author="Joao Fernando Oliveira" w:date="2014-07-12T16:39:00Z">
        <w:r w:rsidR="002A3B70">
          <w:rPr>
            <w:rFonts w:cs="Tahoma"/>
          </w:rPr>
          <w:t>gestão</w:t>
        </w:r>
      </w:ins>
      <w:r w:rsidR="00E60F08" w:rsidRPr="00B679E3">
        <w:rPr>
          <w:rFonts w:cs="Tahoma"/>
        </w:rPr>
        <w:t xml:space="preserve"> de projeto</w:t>
      </w:r>
      <w:ins w:id="193" w:author="Joao Fernando Oliveira" w:date="2014-07-12T16:40:00Z">
        <w:r w:rsidR="002A3B70">
          <w:rPr>
            <w:rFonts w:cs="Tahoma"/>
          </w:rPr>
          <w:t>s</w:t>
        </w:r>
      </w:ins>
      <w:r w:rsidR="00E60F08" w:rsidRPr="00B679E3">
        <w:rPr>
          <w:rFonts w:cs="Tahoma"/>
        </w:rPr>
        <w:t xml:space="preserve"> fazem com que a empresa não tenha precisão, nem controle, de importantes tarefas, como por exemplo: definição de prazos, orçamentos e custos de projetos, correta alocação de recursos humanos, comunicação com clientes, previsão de futuros portfólios, entre outros.</w:t>
      </w:r>
      <w:r w:rsidR="00667A10">
        <w:rPr>
          <w:rFonts w:cs="Tahoma"/>
        </w:rPr>
        <w:tab/>
      </w:r>
    </w:p>
    <w:p w14:paraId="40ECD5DA" w14:textId="77777777" w:rsidR="00E60F08" w:rsidRPr="00B679E3" w:rsidRDefault="00704C85" w:rsidP="00E60F08">
      <w:pPr>
        <w:numPr>
          <w:ilvl w:val="0"/>
          <w:numId w:val="2"/>
        </w:numPr>
        <w:rPr>
          <w:rFonts w:cs="Tahoma"/>
        </w:rPr>
      </w:pPr>
      <w:r>
        <w:rPr>
          <w:rFonts w:cs="Tahoma"/>
        </w:rPr>
        <w:t xml:space="preserve">Problemas </w:t>
      </w:r>
      <w:r w:rsidR="008C2DB6">
        <w:rPr>
          <w:rFonts w:cs="Tahoma"/>
        </w:rPr>
        <w:t>relacionados</w:t>
      </w:r>
      <w:r w:rsidR="00EE20DA">
        <w:rPr>
          <w:rFonts w:cs="Tahoma"/>
        </w:rPr>
        <w:t xml:space="preserve"> aos processos de </w:t>
      </w:r>
      <w:del w:id="194" w:author="Joao Fernando Oliveira" w:date="2014-07-12T16:39:00Z">
        <w:r w:rsidR="00EE20DA" w:rsidDel="002A3B70">
          <w:rPr>
            <w:rFonts w:cs="Tahoma"/>
          </w:rPr>
          <w:delText>Gerência</w:delText>
        </w:r>
      </w:del>
      <w:ins w:id="195" w:author="Joao Fernando Oliveira" w:date="2014-07-12T16:40:00Z">
        <w:r w:rsidR="002A3B70">
          <w:rPr>
            <w:rFonts w:cs="Tahoma"/>
          </w:rPr>
          <w:t>g</w:t>
        </w:r>
      </w:ins>
      <w:ins w:id="196" w:author="Joao Fernando Oliveira" w:date="2014-07-12T16:39:00Z">
        <w:r w:rsidR="002A3B70">
          <w:rPr>
            <w:rFonts w:cs="Tahoma"/>
          </w:rPr>
          <w:t>estão</w:t>
        </w:r>
      </w:ins>
      <w:r w:rsidR="00EE20DA">
        <w:rPr>
          <w:rFonts w:cs="Tahoma"/>
        </w:rPr>
        <w:t xml:space="preserve"> </w:t>
      </w:r>
      <w:r w:rsidR="00E60F08" w:rsidRPr="00B679E3">
        <w:rPr>
          <w:rFonts w:cs="Tahoma"/>
        </w:rPr>
        <w:t xml:space="preserve">de </w:t>
      </w:r>
      <w:del w:id="197" w:author="Joao Fernando Oliveira" w:date="2014-07-12T16:40:00Z">
        <w:r w:rsidR="00E60F08" w:rsidRPr="00B679E3" w:rsidDel="002A3B70">
          <w:rPr>
            <w:rFonts w:cs="Tahoma"/>
          </w:rPr>
          <w:delText xml:space="preserve">Desenvolvimento </w:delText>
        </w:r>
      </w:del>
      <w:ins w:id="198" w:author="Joao Fernando Oliveira" w:date="2014-07-12T16:40:00Z">
        <w:r w:rsidR="002A3B70">
          <w:rPr>
            <w:rFonts w:cs="Tahoma"/>
          </w:rPr>
          <w:t>d</w:t>
        </w:r>
        <w:r w:rsidR="002A3B70" w:rsidRPr="00B679E3">
          <w:rPr>
            <w:rFonts w:cs="Tahoma"/>
          </w:rPr>
          <w:t xml:space="preserve">esenvolvimento </w:t>
        </w:r>
      </w:ins>
      <w:r w:rsidR="00E60F08" w:rsidRPr="00B679E3">
        <w:rPr>
          <w:rFonts w:cs="Tahoma"/>
        </w:rPr>
        <w:t xml:space="preserve">de </w:t>
      </w:r>
      <w:del w:id="199" w:author="Joao Fernando Oliveira" w:date="2014-07-12T16:40:00Z">
        <w:r w:rsidR="00E60F08" w:rsidRPr="00B679E3" w:rsidDel="002A3B70">
          <w:rPr>
            <w:rFonts w:cs="Tahoma"/>
            <w:i/>
          </w:rPr>
          <w:delText>Software</w:delText>
        </w:r>
      </w:del>
      <w:ins w:id="200" w:author="Joao Fernando Oliveira" w:date="2014-07-12T16:40:00Z">
        <w:r w:rsidR="002A3B70">
          <w:rPr>
            <w:rFonts w:cs="Tahoma"/>
            <w:i/>
          </w:rPr>
          <w:t>s</w:t>
        </w:r>
        <w:r w:rsidR="002A3B70" w:rsidRPr="00B679E3">
          <w:rPr>
            <w:rFonts w:cs="Tahoma"/>
            <w:i/>
          </w:rPr>
          <w:t>oftware</w:t>
        </w:r>
      </w:ins>
      <w:r w:rsidR="00E60F08" w:rsidRPr="00B679E3">
        <w:rPr>
          <w:rFonts w:cs="Tahoma"/>
        </w:rPr>
        <w:t>:</w:t>
      </w:r>
    </w:p>
    <w:p w14:paraId="58D4E429" w14:textId="77777777" w:rsidR="00E60F08" w:rsidRPr="00B679E3" w:rsidRDefault="00B004AA" w:rsidP="005B1DE6">
      <w:pPr>
        <w:ind w:left="720" w:firstLine="360"/>
        <w:rPr>
          <w:rFonts w:cs="Tahoma"/>
        </w:rPr>
      </w:pPr>
      <w:r>
        <w:rPr>
          <w:rFonts w:cs="Tahoma"/>
        </w:rPr>
        <w:t xml:space="preserve">Os problemas encontrados na </w:t>
      </w:r>
      <w:del w:id="201" w:author="Joao Fernando Oliveira" w:date="2014-07-12T16:39:00Z">
        <w:r w:rsidDel="002A3B70">
          <w:rPr>
            <w:rFonts w:cs="Tahoma"/>
          </w:rPr>
          <w:delText>gerê</w:delText>
        </w:r>
        <w:r w:rsidR="00F837DF" w:rsidDel="002A3B70">
          <w:rPr>
            <w:rFonts w:cs="Tahoma"/>
          </w:rPr>
          <w:delText>ncia</w:delText>
        </w:r>
      </w:del>
      <w:ins w:id="202" w:author="Joao Fernando Oliveira" w:date="2014-07-12T16:39:00Z">
        <w:r w:rsidR="002A3B70">
          <w:rPr>
            <w:rFonts w:cs="Tahoma"/>
          </w:rPr>
          <w:t>gestão</w:t>
        </w:r>
      </w:ins>
      <w:r w:rsidR="00F837DF">
        <w:rPr>
          <w:rFonts w:cs="Tahoma"/>
        </w:rPr>
        <w:t xml:space="preserve"> do</w:t>
      </w:r>
      <w:r w:rsidR="00E60F08" w:rsidRPr="00B679E3">
        <w:rPr>
          <w:rFonts w:cs="Tahoma"/>
        </w:rPr>
        <w:t xml:space="preserve"> desenvolvimento de </w:t>
      </w:r>
      <w:r w:rsidR="00E60F08" w:rsidRPr="00B679E3">
        <w:rPr>
          <w:rFonts w:cs="Tahoma"/>
          <w:i/>
        </w:rPr>
        <w:t>software</w:t>
      </w:r>
      <w:r w:rsidR="00E60F08" w:rsidRPr="00B679E3">
        <w:rPr>
          <w:rFonts w:cs="Tahoma"/>
        </w:rPr>
        <w:t xml:space="preserve"> fazem com que a equipe de desenvolvedores tenha dificuldade em: criar soluções de alta qualidade, garantir correto funcionamento do produto em situações críticas, controlar o estado de servidores, cumprir prazos, entre outros.</w:t>
      </w:r>
    </w:p>
    <w:p w14:paraId="7A41DC2C" w14:textId="77777777" w:rsidR="00E60F08" w:rsidRPr="00B679E3" w:rsidRDefault="00E60F08" w:rsidP="002A3B70">
      <w:pPr>
        <w:rPr>
          <w:rFonts w:cs="Tahoma"/>
        </w:rPr>
        <w:pPrChange w:id="203" w:author="Joao Fernando Oliveira" w:date="2014-07-12T16:41:00Z">
          <w:pPr>
            <w:ind w:left="720"/>
          </w:pPr>
        </w:pPrChange>
      </w:pPr>
      <w:del w:id="204" w:author="Joao Fernando Oliveira" w:date="2014-07-12T16:41:00Z">
        <w:r w:rsidRPr="00B679E3" w:rsidDel="002A3B70">
          <w:rPr>
            <w:rFonts w:cs="Tahoma"/>
          </w:rPr>
          <w:delText xml:space="preserve">* </w:delText>
        </w:r>
      </w:del>
      <w:r w:rsidRPr="00B679E3">
        <w:rPr>
          <w:rFonts w:cs="Tahoma"/>
        </w:rPr>
        <w:t xml:space="preserve">É importante salientar que alguns </w:t>
      </w:r>
      <w:ins w:id="205" w:author="Joao Fernando Oliveira" w:date="2014-07-12T16:41:00Z">
        <w:r w:rsidR="002A3B70">
          <w:rPr>
            <w:rFonts w:cs="Tahoma"/>
          </w:rPr>
          <w:t xml:space="preserve">dos </w:t>
        </w:r>
      </w:ins>
      <w:r w:rsidRPr="00B679E3">
        <w:rPr>
          <w:rFonts w:cs="Tahoma"/>
        </w:rPr>
        <w:t xml:space="preserve">problemas não pertencem apenas a uma categoria, pois sua solução é multidisciplinar. Neste documento iremos simplificar o contexto para que o estudo das normas e metodologias se dê de forma mais </w:t>
      </w:r>
      <w:del w:id="206" w:author="Joao Fernando Oliveira" w:date="2014-07-12T16:42:00Z">
        <w:r w:rsidRPr="00B679E3" w:rsidDel="002A3B70">
          <w:rPr>
            <w:rFonts w:cs="Tahoma"/>
          </w:rPr>
          <w:delText>fluida</w:delText>
        </w:r>
      </w:del>
      <w:ins w:id="207" w:author="Joao Fernando Oliveira" w:date="2014-07-12T16:42:00Z">
        <w:r w:rsidR="002A3B70">
          <w:rPr>
            <w:rFonts w:cs="Tahoma"/>
          </w:rPr>
          <w:t>objetiva</w:t>
        </w:r>
      </w:ins>
      <w:r w:rsidRPr="00B679E3">
        <w:rPr>
          <w:rFonts w:cs="Tahoma"/>
        </w:rPr>
        <w:t>.</w:t>
      </w:r>
    </w:p>
    <w:p w14:paraId="4BA877AC" w14:textId="77777777" w:rsidR="00E60F08" w:rsidRDefault="00E60F08" w:rsidP="00E60F08">
      <w:pPr>
        <w:rPr>
          <w:rFonts w:cs="Tahoma"/>
        </w:rPr>
      </w:pPr>
      <w:r w:rsidRPr="00B679E3">
        <w:rPr>
          <w:rFonts w:cs="Tahoma"/>
        </w:rPr>
        <w:t>Para solucionar os problemas foi feito um estudo das principais ferramentas, normas e metodologias das áreas de interesse. Em seguida, baseando-se nas restrições dos processos</w:t>
      </w:r>
      <w:r>
        <w:rPr>
          <w:rFonts w:cs="Tahoma"/>
        </w:rPr>
        <w:t xml:space="preserve"> da empresa</w:t>
      </w:r>
      <w:r w:rsidRPr="00B679E3">
        <w:rPr>
          <w:rFonts w:cs="Tahoma"/>
        </w:rPr>
        <w:t xml:space="preserve">, </w:t>
      </w:r>
      <w:r>
        <w:rPr>
          <w:rFonts w:cs="Tahoma"/>
        </w:rPr>
        <w:t>foram escolhidas quais as referê</w:t>
      </w:r>
      <w:r w:rsidRPr="00B679E3">
        <w:rPr>
          <w:rFonts w:cs="Tahoma"/>
        </w:rPr>
        <w:t xml:space="preserve">ncias que melhor se adaptam ao </w:t>
      </w:r>
      <w:r>
        <w:rPr>
          <w:rFonts w:cs="Tahoma"/>
        </w:rPr>
        <w:t>cenário. Em terceira instância, as referê</w:t>
      </w:r>
      <w:r w:rsidRPr="00B679E3">
        <w:rPr>
          <w:rFonts w:cs="Tahoma"/>
        </w:rPr>
        <w:t xml:space="preserve">ncias foram aplicadas em dois estudos de caso. Finalmente, foi feita a análise dos </w:t>
      </w:r>
      <w:r w:rsidR="000D241B">
        <w:rPr>
          <w:rFonts w:cs="Tahoma"/>
        </w:rPr>
        <w:t>resultados</w:t>
      </w:r>
      <w:r w:rsidRPr="00B679E3">
        <w:rPr>
          <w:rFonts w:cs="Tahoma"/>
        </w:rPr>
        <w:t xml:space="preserve"> dos processos e co</w:t>
      </w:r>
      <w:r>
        <w:rPr>
          <w:rFonts w:cs="Tahoma"/>
        </w:rPr>
        <w:t>nclui</w:t>
      </w:r>
      <w:r w:rsidR="00E85193">
        <w:rPr>
          <w:rFonts w:cs="Tahoma"/>
        </w:rPr>
        <w:t>u</w:t>
      </w:r>
      <w:r>
        <w:rPr>
          <w:rFonts w:cs="Tahoma"/>
        </w:rPr>
        <w:t>-se sobre futuras mudanças.</w:t>
      </w:r>
    </w:p>
    <w:p w14:paraId="1903ECB6" w14:textId="77777777" w:rsidR="00F62E9E" w:rsidRDefault="00F62E9E" w:rsidP="00E60F08">
      <w:pPr>
        <w:rPr>
          <w:rFonts w:cs="Tahoma"/>
        </w:rPr>
      </w:pPr>
      <w:r>
        <w:rPr>
          <w:rFonts w:cs="Tahoma"/>
        </w:rPr>
        <w:t>Os objetivos gerais deste trabalho são</w:t>
      </w:r>
      <w:r w:rsidR="005027DF">
        <w:rPr>
          <w:rFonts w:cs="Tahoma"/>
        </w:rPr>
        <w:t>:</w:t>
      </w:r>
      <w:r>
        <w:rPr>
          <w:rFonts w:cs="Tahoma"/>
        </w:rPr>
        <w:t xml:space="preserve"> resolver os problemas de </w:t>
      </w:r>
      <w:del w:id="208" w:author="Joao Fernando Oliveira" w:date="2014-07-12T16:39:00Z">
        <w:r w:rsidDel="002A3B70">
          <w:rPr>
            <w:rFonts w:cs="Tahoma"/>
          </w:rPr>
          <w:delText>gerência</w:delText>
        </w:r>
      </w:del>
      <w:ins w:id="209" w:author="Joao Fernando Oliveira" w:date="2014-07-12T16:39:00Z">
        <w:r w:rsidR="002A3B70">
          <w:rPr>
            <w:rFonts w:cs="Tahoma"/>
          </w:rPr>
          <w:t>gestão</w:t>
        </w:r>
      </w:ins>
      <w:r>
        <w:rPr>
          <w:rFonts w:cs="Tahoma"/>
        </w:rPr>
        <w:t xml:space="preserve"> de projetos </w:t>
      </w:r>
      <w:r w:rsidR="00F06767">
        <w:rPr>
          <w:rFonts w:cs="Tahoma"/>
        </w:rPr>
        <w:t xml:space="preserve">e desenvolvimento de </w:t>
      </w:r>
      <w:r w:rsidR="00F06767" w:rsidRPr="00F06767">
        <w:rPr>
          <w:rFonts w:cs="Tahoma"/>
          <w:i/>
        </w:rPr>
        <w:t>software</w:t>
      </w:r>
      <w:r w:rsidR="00D62EE7">
        <w:rPr>
          <w:rFonts w:cs="Tahoma"/>
        </w:rPr>
        <w:t xml:space="preserve"> </w:t>
      </w:r>
      <w:r w:rsidR="005064D2">
        <w:rPr>
          <w:rFonts w:cs="Tahoma"/>
        </w:rPr>
        <w:t>da Cheesecake Labs</w:t>
      </w:r>
      <w:r w:rsidR="006F2F19">
        <w:rPr>
          <w:rFonts w:cs="Tahoma"/>
        </w:rPr>
        <w:t xml:space="preserve">, </w:t>
      </w:r>
      <w:r w:rsidR="006F126B">
        <w:rPr>
          <w:rFonts w:cs="Tahoma"/>
        </w:rPr>
        <w:t>melhorar a comunicaçã</w:t>
      </w:r>
      <w:r w:rsidR="0032315C">
        <w:rPr>
          <w:rFonts w:cs="Tahoma"/>
        </w:rPr>
        <w:t xml:space="preserve">o da empresa com seus clientes </w:t>
      </w:r>
      <w:ins w:id="210" w:author="Joao Fernando Oliveira" w:date="2014-07-12T16:42:00Z">
        <w:r w:rsidR="002A3B70">
          <w:rPr>
            <w:rFonts w:cs="Tahoma"/>
          </w:rPr>
          <w:t xml:space="preserve">internacionais </w:t>
        </w:r>
      </w:ins>
      <w:r w:rsidR="0032315C">
        <w:rPr>
          <w:rFonts w:cs="Tahoma"/>
        </w:rPr>
        <w:t>e</w:t>
      </w:r>
      <w:r w:rsidR="00F56AD3">
        <w:rPr>
          <w:rFonts w:cs="Tahoma"/>
        </w:rPr>
        <w:t xml:space="preserve"> </w:t>
      </w:r>
      <w:r w:rsidR="00324222">
        <w:rPr>
          <w:rFonts w:cs="Tahoma"/>
        </w:rPr>
        <w:t xml:space="preserve">definir </w:t>
      </w:r>
      <w:r w:rsidR="00F56AD3">
        <w:rPr>
          <w:rFonts w:cs="Tahoma"/>
        </w:rPr>
        <w:t xml:space="preserve">as </w:t>
      </w:r>
      <w:r w:rsidR="006D4C02">
        <w:rPr>
          <w:rFonts w:cs="Tahoma"/>
        </w:rPr>
        <w:t xml:space="preserve">“melhores práticas” para </w:t>
      </w:r>
      <w:r w:rsidR="00402D1D">
        <w:rPr>
          <w:rFonts w:cs="Tahoma"/>
        </w:rPr>
        <w:t>guiar o desenvolvimento futuro</w:t>
      </w:r>
      <w:r w:rsidR="00877A80">
        <w:rPr>
          <w:rFonts w:cs="Tahoma"/>
        </w:rPr>
        <w:t xml:space="preserve"> da organização.</w:t>
      </w:r>
    </w:p>
    <w:p w14:paraId="469CB2D2" w14:textId="77777777" w:rsidR="00846002" w:rsidRDefault="00846002" w:rsidP="00E60F08">
      <w:pPr>
        <w:rPr>
          <w:rFonts w:cs="Tahoma"/>
        </w:rPr>
      </w:pPr>
      <w:r>
        <w:rPr>
          <w:rFonts w:cs="Tahoma"/>
        </w:rPr>
        <w:t>Os objetivos específicos do projeto podem ser divididos em suas duas áreas de atuação:</w:t>
      </w:r>
    </w:p>
    <w:p w14:paraId="0484FEAE" w14:textId="77777777" w:rsidR="00ED2223" w:rsidRDefault="00ED2223" w:rsidP="00ED2223">
      <w:pPr>
        <w:numPr>
          <w:ilvl w:val="0"/>
          <w:numId w:val="32"/>
        </w:numPr>
        <w:rPr>
          <w:rFonts w:cs="Tahoma"/>
        </w:rPr>
      </w:pPr>
      <w:r>
        <w:rPr>
          <w:rFonts w:cs="Tahoma"/>
        </w:rPr>
        <w:t>Objetivo</w:t>
      </w:r>
      <w:del w:id="211" w:author="Joao Fernando Oliveira" w:date="2014-07-12T16:46:00Z">
        <w:r w:rsidDel="002A3B70">
          <w:rPr>
            <w:rFonts w:cs="Tahoma"/>
          </w:rPr>
          <w:delText>s</w:delText>
        </w:r>
      </w:del>
      <w:r>
        <w:rPr>
          <w:rFonts w:cs="Tahoma"/>
        </w:rPr>
        <w:t xml:space="preserve"> </w:t>
      </w:r>
      <w:ins w:id="212" w:author="Joao Fernando Oliveira" w:date="2014-07-12T16:44:00Z">
        <w:r w:rsidR="002A3B70">
          <w:rPr>
            <w:rFonts w:cs="Tahoma"/>
          </w:rPr>
          <w:t>no âmbito da</w:t>
        </w:r>
      </w:ins>
      <w:del w:id="213" w:author="Joao Fernando Oliveira" w:date="2014-07-12T16:44:00Z">
        <w:r w:rsidDel="002A3B70">
          <w:rPr>
            <w:rFonts w:cs="Tahoma"/>
          </w:rPr>
          <w:delText>de</w:delText>
        </w:r>
      </w:del>
      <w:r w:rsidRPr="00B679E3">
        <w:rPr>
          <w:rFonts w:cs="Tahoma"/>
        </w:rPr>
        <w:t xml:space="preserve"> </w:t>
      </w:r>
      <w:del w:id="214" w:author="Joao Fernando Oliveira" w:date="2014-07-12T16:39:00Z">
        <w:r w:rsidDel="002A3B70">
          <w:rPr>
            <w:rFonts w:cs="Tahoma"/>
          </w:rPr>
          <w:delText>Gerência</w:delText>
        </w:r>
      </w:del>
      <w:ins w:id="215" w:author="Joao Fernando Oliveira" w:date="2014-07-12T16:43:00Z">
        <w:r w:rsidR="002A3B70">
          <w:rPr>
            <w:rFonts w:cs="Tahoma"/>
          </w:rPr>
          <w:t>g</w:t>
        </w:r>
      </w:ins>
      <w:ins w:id="216" w:author="Joao Fernando Oliveira" w:date="2014-07-12T16:39:00Z">
        <w:r w:rsidR="002A3B70">
          <w:rPr>
            <w:rFonts w:cs="Tahoma"/>
          </w:rPr>
          <w:t>estão</w:t>
        </w:r>
      </w:ins>
      <w:r w:rsidRPr="00B679E3">
        <w:rPr>
          <w:rFonts w:cs="Tahoma"/>
        </w:rPr>
        <w:t xml:space="preserve"> de </w:t>
      </w:r>
      <w:del w:id="217" w:author="Joao Fernando Oliveira" w:date="2014-07-12T16:43:00Z">
        <w:r w:rsidRPr="00B679E3" w:rsidDel="002A3B70">
          <w:rPr>
            <w:rFonts w:cs="Tahoma"/>
          </w:rPr>
          <w:delText>Projeto</w:delText>
        </w:r>
      </w:del>
      <w:ins w:id="218" w:author="Joao Fernando Oliveira" w:date="2014-07-12T16:43:00Z">
        <w:r w:rsidR="002A3B70">
          <w:rPr>
            <w:rFonts w:cs="Tahoma"/>
          </w:rPr>
          <w:t>p</w:t>
        </w:r>
        <w:r w:rsidR="002A3B70" w:rsidRPr="00B679E3">
          <w:rPr>
            <w:rFonts w:cs="Tahoma"/>
          </w:rPr>
          <w:t>rojeto</w:t>
        </w:r>
        <w:r w:rsidR="002A3B70">
          <w:rPr>
            <w:rFonts w:cs="Tahoma"/>
          </w:rPr>
          <w:t>s</w:t>
        </w:r>
      </w:ins>
      <w:r w:rsidRPr="00B679E3">
        <w:rPr>
          <w:rFonts w:cs="Tahoma"/>
        </w:rPr>
        <w:t>:</w:t>
      </w:r>
    </w:p>
    <w:p w14:paraId="7D2B0B42" w14:textId="77777777" w:rsidR="00595264" w:rsidRDefault="00AD00A1" w:rsidP="00595264">
      <w:pPr>
        <w:ind w:left="720" w:firstLine="360"/>
        <w:rPr>
          <w:rFonts w:cs="Tahoma"/>
        </w:rPr>
      </w:pPr>
      <w:r>
        <w:rPr>
          <w:rFonts w:cs="Tahoma"/>
        </w:rPr>
        <w:t>M</w:t>
      </w:r>
      <w:r w:rsidR="00751A19">
        <w:rPr>
          <w:rFonts w:cs="Tahoma"/>
        </w:rPr>
        <w:t>elhorar</w:t>
      </w:r>
      <w:r w:rsidR="00001EFC">
        <w:rPr>
          <w:rFonts w:cs="Tahoma"/>
        </w:rPr>
        <w:t xml:space="preserve"> os</w:t>
      </w:r>
      <w:r>
        <w:rPr>
          <w:rFonts w:cs="Tahoma"/>
        </w:rPr>
        <w:t xml:space="preserve"> </w:t>
      </w:r>
      <w:r w:rsidR="00F645A6">
        <w:rPr>
          <w:rFonts w:cs="Tahoma"/>
        </w:rPr>
        <w:t>processos</w:t>
      </w:r>
      <w:r w:rsidR="00001EFC">
        <w:rPr>
          <w:rFonts w:cs="Tahoma"/>
        </w:rPr>
        <w:t xml:space="preserve"> </w:t>
      </w:r>
      <w:r w:rsidR="00F56F06">
        <w:rPr>
          <w:rFonts w:cs="Tahoma"/>
        </w:rPr>
        <w:t xml:space="preserve">considerados </w:t>
      </w:r>
      <w:r w:rsidR="00C13F8E">
        <w:rPr>
          <w:rFonts w:cs="Tahoma"/>
        </w:rPr>
        <w:t xml:space="preserve">mais </w:t>
      </w:r>
      <w:r w:rsidR="00F56F06">
        <w:rPr>
          <w:rFonts w:cs="Tahoma"/>
        </w:rPr>
        <w:t xml:space="preserve">críticos </w:t>
      </w:r>
      <w:r w:rsidR="00947D1A">
        <w:rPr>
          <w:rFonts w:cs="Tahoma"/>
        </w:rPr>
        <w:t>pel</w:t>
      </w:r>
      <w:r w:rsidR="00F56F06">
        <w:rPr>
          <w:rFonts w:cs="Tahoma"/>
        </w:rPr>
        <w:t>o corpo</w:t>
      </w:r>
      <w:r w:rsidR="00D63E71">
        <w:rPr>
          <w:rFonts w:cs="Tahoma"/>
        </w:rPr>
        <w:t xml:space="preserve"> gerencial da Cheesecake Labs: </w:t>
      </w:r>
      <w:r w:rsidR="002A3B70">
        <w:rPr>
          <w:rFonts w:cs="Tahoma"/>
        </w:rPr>
        <w:t xml:space="preserve">definir a estrutura analítica do projeto (e a sub divisão de tarefas), desenvolver o cronograma e criar o orçamento </w:t>
      </w:r>
      <w:del w:id="219" w:author="Joao Fernando Oliveira" w:date="2014-07-12T16:46:00Z">
        <w:r w:rsidR="002A3B70" w:rsidDel="002A3B70">
          <w:rPr>
            <w:rFonts w:cs="Tahoma"/>
          </w:rPr>
          <w:delText xml:space="preserve">do </w:delText>
        </w:r>
      </w:del>
      <w:ins w:id="220" w:author="Joao Fernando Oliveira" w:date="2014-07-12T16:46:00Z">
        <w:r w:rsidR="002A3B70">
          <w:rPr>
            <w:rFonts w:cs="Tahoma"/>
          </w:rPr>
          <w:t xml:space="preserve">vinculado ao </w:t>
        </w:r>
      </w:ins>
      <w:r w:rsidR="002A3B70">
        <w:rPr>
          <w:rFonts w:cs="Tahoma"/>
        </w:rPr>
        <w:t>mesmo</w:t>
      </w:r>
      <w:r w:rsidR="00D07A6E">
        <w:rPr>
          <w:rFonts w:cs="Tahoma"/>
        </w:rPr>
        <w:t>.</w:t>
      </w:r>
    </w:p>
    <w:p w14:paraId="775BF010" w14:textId="77777777" w:rsidR="00467234" w:rsidRPr="00467234" w:rsidRDefault="00467234" w:rsidP="00467234">
      <w:pPr>
        <w:numPr>
          <w:ilvl w:val="0"/>
          <w:numId w:val="32"/>
        </w:numPr>
        <w:rPr>
          <w:rFonts w:cs="Tahoma"/>
        </w:rPr>
      </w:pPr>
      <w:r>
        <w:rPr>
          <w:rFonts w:cs="Tahoma"/>
        </w:rPr>
        <w:t>Objetivo</w:t>
      </w:r>
      <w:del w:id="221" w:author="Joao Fernando Oliveira" w:date="2014-07-12T16:46:00Z">
        <w:r w:rsidDel="002A3B70">
          <w:rPr>
            <w:rFonts w:cs="Tahoma"/>
          </w:rPr>
          <w:delText>s</w:delText>
        </w:r>
      </w:del>
      <w:r>
        <w:rPr>
          <w:rFonts w:cs="Tahoma"/>
        </w:rPr>
        <w:t xml:space="preserve"> </w:t>
      </w:r>
      <w:del w:id="222" w:author="Joao Fernando Oliveira" w:date="2014-07-12T16:44:00Z">
        <w:r w:rsidDel="002A3B70">
          <w:rPr>
            <w:rFonts w:cs="Tahoma"/>
          </w:rPr>
          <w:delText>de</w:delText>
        </w:r>
        <w:r w:rsidRPr="00B679E3" w:rsidDel="002A3B70">
          <w:rPr>
            <w:rFonts w:cs="Tahoma"/>
          </w:rPr>
          <w:delText xml:space="preserve"> </w:delText>
        </w:r>
      </w:del>
      <w:ins w:id="223" w:author="Joao Fernando Oliveira" w:date="2014-07-12T16:44:00Z">
        <w:r w:rsidR="002A3B70">
          <w:rPr>
            <w:rFonts w:cs="Tahoma"/>
          </w:rPr>
          <w:t>no âmbito da</w:t>
        </w:r>
        <w:r w:rsidR="002A3B70" w:rsidRPr="00B679E3">
          <w:rPr>
            <w:rFonts w:cs="Tahoma"/>
          </w:rPr>
          <w:t xml:space="preserve"> </w:t>
        </w:r>
      </w:ins>
      <w:del w:id="224" w:author="Joao Fernando Oliveira" w:date="2014-07-12T16:39:00Z">
        <w:r w:rsidDel="002A3B70">
          <w:rPr>
            <w:rFonts w:cs="Tahoma"/>
          </w:rPr>
          <w:delText>Gerência</w:delText>
        </w:r>
      </w:del>
      <w:ins w:id="225" w:author="Joao Fernando Oliveira" w:date="2014-07-12T16:39:00Z">
        <w:r w:rsidR="002A3B70">
          <w:rPr>
            <w:rFonts w:cs="Tahoma"/>
          </w:rPr>
          <w:t>gestão</w:t>
        </w:r>
      </w:ins>
      <w:r w:rsidR="004F4654">
        <w:rPr>
          <w:rFonts w:cs="Tahoma"/>
        </w:rPr>
        <w:t xml:space="preserve"> </w:t>
      </w:r>
      <w:r>
        <w:rPr>
          <w:rFonts w:cs="Tahoma"/>
        </w:rPr>
        <w:t xml:space="preserve">de </w:t>
      </w:r>
      <w:ins w:id="226" w:author="Joao Fernando Oliveira" w:date="2014-07-12T16:44:00Z">
        <w:r w:rsidR="002A3B70">
          <w:rPr>
            <w:rFonts w:cs="Tahoma"/>
          </w:rPr>
          <w:t>d</w:t>
        </w:r>
      </w:ins>
      <w:del w:id="227" w:author="Joao Fernando Oliveira" w:date="2014-07-12T16:44:00Z">
        <w:r w:rsidDel="002A3B70">
          <w:rPr>
            <w:rFonts w:cs="Tahoma"/>
          </w:rPr>
          <w:delText>D</w:delText>
        </w:r>
      </w:del>
      <w:r>
        <w:rPr>
          <w:rFonts w:cs="Tahoma"/>
        </w:rPr>
        <w:t xml:space="preserve">esenvolvimento de </w:t>
      </w:r>
      <w:ins w:id="228" w:author="Joao Fernando Oliveira" w:date="2014-07-12T16:44:00Z">
        <w:r w:rsidR="002A3B70">
          <w:rPr>
            <w:rFonts w:cs="Tahoma"/>
            <w:i/>
          </w:rPr>
          <w:t>s</w:t>
        </w:r>
      </w:ins>
      <w:del w:id="229" w:author="Joao Fernando Oliveira" w:date="2014-07-12T16:44:00Z">
        <w:r w:rsidRPr="008336B3" w:rsidDel="002A3B70">
          <w:rPr>
            <w:rFonts w:cs="Tahoma"/>
            <w:i/>
          </w:rPr>
          <w:delText>S</w:delText>
        </w:r>
      </w:del>
      <w:r w:rsidRPr="008336B3">
        <w:rPr>
          <w:rFonts w:cs="Tahoma"/>
          <w:i/>
        </w:rPr>
        <w:t>oftware</w:t>
      </w:r>
      <w:r w:rsidRPr="00B679E3">
        <w:rPr>
          <w:rFonts w:cs="Tahoma"/>
        </w:rPr>
        <w:t>:</w:t>
      </w:r>
    </w:p>
    <w:p w14:paraId="1D159737" w14:textId="77777777" w:rsidR="00846002" w:rsidRPr="00D62EE7" w:rsidRDefault="007B77FE" w:rsidP="004E4FBB">
      <w:pPr>
        <w:ind w:left="720" w:firstLine="360"/>
        <w:rPr>
          <w:rFonts w:cs="Tahoma"/>
        </w:rPr>
      </w:pPr>
      <w:r>
        <w:rPr>
          <w:rFonts w:cs="Tahoma"/>
        </w:rPr>
        <w:t xml:space="preserve">Foi </w:t>
      </w:r>
      <w:r w:rsidR="00ED137B">
        <w:rPr>
          <w:rFonts w:cs="Tahoma"/>
        </w:rPr>
        <w:t>escolhido, em conjunto com os gerentes da Cheesecake Labs</w:t>
      </w:r>
      <w:r w:rsidR="00675CC7">
        <w:rPr>
          <w:rFonts w:cs="Tahoma"/>
        </w:rPr>
        <w:t xml:space="preserve">, </w:t>
      </w:r>
      <w:r w:rsidR="00C3715A">
        <w:rPr>
          <w:rFonts w:cs="Tahoma"/>
        </w:rPr>
        <w:t xml:space="preserve">focar </w:t>
      </w:r>
      <w:r w:rsidR="002D5CD9">
        <w:rPr>
          <w:rFonts w:cs="Tahoma"/>
        </w:rPr>
        <w:t>os esforços</w:t>
      </w:r>
      <w:r w:rsidR="00461954">
        <w:rPr>
          <w:rFonts w:cs="Tahoma"/>
        </w:rPr>
        <w:t xml:space="preserve"> deste trabalho na criação de testes unitários</w:t>
      </w:r>
      <w:r w:rsidR="00222469">
        <w:rPr>
          <w:rFonts w:cs="Tahoma"/>
        </w:rPr>
        <w:t xml:space="preserve"> para auxiliar</w:t>
      </w:r>
      <w:r w:rsidR="00BA7E07">
        <w:rPr>
          <w:rFonts w:cs="Tahoma"/>
        </w:rPr>
        <w:t xml:space="preserve"> a </w:t>
      </w:r>
      <w:del w:id="230" w:author="Joao Fernando Oliveira" w:date="2014-07-12T16:39:00Z">
        <w:r w:rsidR="00BA7E07" w:rsidDel="002A3B70">
          <w:rPr>
            <w:rFonts w:cs="Tahoma"/>
          </w:rPr>
          <w:delText>gerência</w:delText>
        </w:r>
      </w:del>
      <w:ins w:id="231" w:author="Joao Fernando Oliveira" w:date="2014-07-12T16:39:00Z">
        <w:r w:rsidR="002A3B70">
          <w:rPr>
            <w:rFonts w:cs="Tahoma"/>
          </w:rPr>
          <w:t>gestão</w:t>
        </w:r>
      </w:ins>
      <w:r w:rsidR="00BA7E07">
        <w:rPr>
          <w:rFonts w:cs="Tahoma"/>
        </w:rPr>
        <w:t xml:space="preserve"> de qualidade</w:t>
      </w:r>
      <w:r w:rsidR="007E1D32">
        <w:rPr>
          <w:rFonts w:cs="Tahoma"/>
        </w:rPr>
        <w:t xml:space="preserve"> </w:t>
      </w:r>
      <w:r w:rsidR="0073761F">
        <w:rPr>
          <w:rFonts w:cs="Tahoma"/>
        </w:rPr>
        <w:t>do produto.</w:t>
      </w:r>
    </w:p>
    <w:p w14:paraId="6056E721" w14:textId="77777777" w:rsidR="003B4FB2" w:rsidRPr="00B679E3" w:rsidRDefault="003B4FB2" w:rsidP="00E60F08">
      <w:r w:rsidRPr="00B679E3">
        <w:t xml:space="preserve">Este trabalho foi organizado de forma a permitir </w:t>
      </w:r>
      <w:ins w:id="232" w:author="Joao Fernando Oliveira" w:date="2014-07-12T16:45:00Z">
        <w:r w:rsidR="002A3B70">
          <w:t>a</w:t>
        </w:r>
      </w:ins>
      <w:r w:rsidRPr="00B679E3">
        <w:t>o leitor co</w:t>
      </w:r>
      <w:r w:rsidR="00D84FB5">
        <w:t xml:space="preserve">nhecer gradualmente a empresa, </w:t>
      </w:r>
      <w:r w:rsidRPr="00B679E3">
        <w:t>o contexto do projeto, as tecnologias utilizadas, o embasamento teórico para sua execução, o trabalho desenvolvido e, finalmente, os resultados obtidos na etapa de desenvolvimento.</w:t>
      </w:r>
    </w:p>
    <w:p w14:paraId="00EDC824" w14:textId="77777777" w:rsidR="003B4FB2" w:rsidRPr="00B679E3" w:rsidRDefault="003B4FB2" w:rsidP="00E60F08">
      <w:r w:rsidRPr="00B679E3">
        <w:t>O presente capítulo é introdutório ao tema e apresenta a estru</w:t>
      </w:r>
      <w:r w:rsidR="00E60F08">
        <w:t>tura do trabalho e seu contexto</w:t>
      </w:r>
      <w:ins w:id="233" w:author="Joao Fernando Oliveira" w:date="2014-07-12T16:47:00Z">
        <w:r w:rsidR="002A3B70">
          <w:t>.</w:t>
        </w:r>
      </w:ins>
      <w:del w:id="234" w:author="Joao Fernando Oliveira" w:date="2014-07-12T16:47:00Z">
        <w:r w:rsidR="00E60F08" w:rsidDel="002A3B70">
          <w:delText>;</w:delText>
        </w:r>
      </w:del>
      <w:r w:rsidR="00E60F08">
        <w:t xml:space="preserve"> </w:t>
      </w:r>
      <w:r w:rsidRPr="00B679E3">
        <w:t xml:space="preserve">O </w:t>
      </w:r>
      <w:r w:rsidR="006553E1">
        <w:t>segundo</w:t>
      </w:r>
      <w:r w:rsidRPr="00B679E3">
        <w:t xml:space="preserve"> capítulo apresenta a empresa e suas áreas de desenvolvimento, seguida dos projetos</w:t>
      </w:r>
      <w:r w:rsidR="00E60F08">
        <w:t xml:space="preserve"> que são utilizados para estudo</w:t>
      </w:r>
      <w:ins w:id="235" w:author="Joao Fernando Oliveira" w:date="2014-07-12T16:47:00Z">
        <w:r w:rsidR="002A3B70">
          <w:t>.</w:t>
        </w:r>
      </w:ins>
      <w:del w:id="236" w:author="Joao Fernando Oliveira" w:date="2014-07-12T16:47:00Z">
        <w:r w:rsidR="00E60F08" w:rsidDel="002A3B70">
          <w:delText>;</w:delText>
        </w:r>
      </w:del>
      <w:r w:rsidR="00E60F08">
        <w:t xml:space="preserve"> </w:t>
      </w:r>
      <w:r w:rsidRPr="00B679E3">
        <w:t xml:space="preserve">O </w:t>
      </w:r>
      <w:r w:rsidR="006553E1">
        <w:t>terceiro</w:t>
      </w:r>
      <w:r w:rsidRPr="00B679E3">
        <w:t xml:space="preserve"> capitulo ilustra quais as principais normas, metodologias e ferramentas de </w:t>
      </w:r>
      <w:del w:id="237" w:author="Joao Fernando Oliveira" w:date="2014-07-12T16:39:00Z">
        <w:r w:rsidR="0029567A" w:rsidDel="002A3B70">
          <w:delText>gerência</w:delText>
        </w:r>
      </w:del>
      <w:ins w:id="238" w:author="Joao Fernando Oliveira" w:date="2014-07-12T16:39:00Z">
        <w:r w:rsidR="002A3B70">
          <w:t>gestão</w:t>
        </w:r>
      </w:ins>
      <w:r w:rsidRPr="00B679E3">
        <w:t xml:space="preserve"> de projetos e processos </w:t>
      </w:r>
      <w:ins w:id="239" w:author="Joao Fernando Oliveira" w:date="2014-07-12T16:47:00Z">
        <w:r w:rsidR="002A3B70">
          <w:t xml:space="preserve">desenvolvimento </w:t>
        </w:r>
      </w:ins>
      <w:r w:rsidRPr="00B679E3">
        <w:t xml:space="preserve">de </w:t>
      </w:r>
      <w:r w:rsidRPr="00B679E3">
        <w:rPr>
          <w:i/>
        </w:rPr>
        <w:t xml:space="preserve">software </w:t>
      </w:r>
      <w:r w:rsidR="008047E6">
        <w:t>utilizadas neste trabalho</w:t>
      </w:r>
      <w:ins w:id="240" w:author="Joao Fernando Oliveira" w:date="2014-07-12T16:47:00Z">
        <w:r w:rsidR="002A3B70">
          <w:t>.</w:t>
        </w:r>
      </w:ins>
      <w:del w:id="241" w:author="Joao Fernando Oliveira" w:date="2014-07-12T16:47:00Z">
        <w:r w:rsidR="00E60F08" w:rsidDel="002A3B70">
          <w:delText>;</w:delText>
        </w:r>
      </w:del>
      <w:r w:rsidR="00E60F08">
        <w:t xml:space="preserve"> </w:t>
      </w:r>
      <w:r w:rsidRPr="00B679E3">
        <w:t xml:space="preserve">No </w:t>
      </w:r>
      <w:r w:rsidR="00E5039D">
        <w:t>quarto</w:t>
      </w:r>
      <w:r w:rsidRPr="00B679E3">
        <w:t xml:space="preserve"> capitulo</w:t>
      </w:r>
      <w:del w:id="242" w:author="Joao Fernando Oliveira" w:date="2014-07-12T16:47:00Z">
        <w:r w:rsidRPr="00B679E3" w:rsidDel="002A3B70">
          <w:delText>,</w:delText>
        </w:r>
      </w:del>
      <w:r w:rsidRPr="00B679E3">
        <w:t xml:space="preserve"> apresenta-se o desenvolvimento ef</w:t>
      </w:r>
      <w:r w:rsidR="00E60F08">
        <w:t>etivo nos dois casos de estudo</w:t>
      </w:r>
      <w:ins w:id="243" w:author="Joao Fernando Oliveira" w:date="2014-07-12T16:47:00Z">
        <w:r w:rsidR="002A3B70">
          <w:t>.</w:t>
        </w:r>
      </w:ins>
      <w:del w:id="244" w:author="Joao Fernando Oliveira" w:date="2014-07-12T16:47:00Z">
        <w:r w:rsidR="00E60F08" w:rsidDel="002A3B70">
          <w:delText>;</w:delText>
        </w:r>
      </w:del>
      <w:r w:rsidR="00E60F08">
        <w:t xml:space="preserve"> </w:t>
      </w:r>
      <w:r w:rsidRPr="00B679E3">
        <w:t xml:space="preserve">O </w:t>
      </w:r>
      <w:r w:rsidR="003B2135">
        <w:t xml:space="preserve">quinto </w:t>
      </w:r>
      <w:r w:rsidRPr="00B679E3">
        <w:t xml:space="preserve">capítulo apresenta </w:t>
      </w:r>
      <w:r w:rsidR="003B2135">
        <w:t xml:space="preserve">a análise dos </w:t>
      </w:r>
      <w:r w:rsidR="00E60F08">
        <w:t>resultados obtidos</w:t>
      </w:r>
      <w:ins w:id="245" w:author="Joao Fernando Oliveira" w:date="2014-07-12T16:48:00Z">
        <w:r w:rsidR="002A3B70">
          <w:t xml:space="preserve"> e no</w:t>
        </w:r>
      </w:ins>
      <w:del w:id="246" w:author="Joao Fernando Oliveira" w:date="2014-07-12T16:48:00Z">
        <w:r w:rsidR="00E60F08" w:rsidDel="002A3B70">
          <w:delText xml:space="preserve">; </w:delText>
        </w:r>
        <w:r w:rsidRPr="00B679E3" w:rsidDel="002A3B70">
          <w:delText>No</w:delText>
        </w:r>
      </w:del>
      <w:r w:rsidRPr="00B679E3">
        <w:t xml:space="preserve"> último capítulo, o documento </w:t>
      </w:r>
      <w:r w:rsidR="008B10D8">
        <w:t xml:space="preserve">é concluído </w:t>
      </w:r>
      <w:r w:rsidRPr="00B679E3">
        <w:t xml:space="preserve">através de considerações finais e perspectivas futuras </w:t>
      </w:r>
      <w:del w:id="247" w:author="Joao Fernando Oliveira" w:date="2014-07-12T16:48:00Z">
        <w:r w:rsidR="00A562DB" w:rsidDel="002A3B70">
          <w:delText xml:space="preserve">do </w:delText>
        </w:r>
      </w:del>
      <w:ins w:id="248" w:author="Joao Fernando Oliveira" w:date="2014-07-12T16:48:00Z">
        <w:r w:rsidR="002A3B70">
          <w:t xml:space="preserve">sobre o </w:t>
        </w:r>
      </w:ins>
      <w:r w:rsidR="00A562DB">
        <w:t>encaminhamento das</w:t>
      </w:r>
      <w:r w:rsidRPr="00B679E3">
        <w:t xml:space="preserve"> mudanças</w:t>
      </w:r>
      <w:r w:rsidR="007912FE">
        <w:t xml:space="preserve"> realizadas</w:t>
      </w:r>
      <w:r w:rsidRPr="00B679E3">
        <w:t>.</w:t>
      </w:r>
    </w:p>
    <w:p w14:paraId="3D23B6D0" w14:textId="77777777" w:rsidR="002E2ECC" w:rsidRPr="00B679E3" w:rsidRDefault="002E2ECC" w:rsidP="00B679E3">
      <w:pPr>
        <w:pStyle w:val="Heading1"/>
        <w:rPr>
          <w:rFonts w:ascii="Tahoma" w:hAnsi="Tahoma"/>
        </w:rPr>
      </w:pPr>
      <w:bookmarkStart w:id="249" w:name="_Toc265763267"/>
      <w:bookmarkStart w:id="250" w:name="_Toc265763295"/>
      <w:bookmarkStart w:id="251" w:name="_Toc265763323"/>
      <w:bookmarkStart w:id="252" w:name="_Toc265764100"/>
      <w:bookmarkStart w:id="253" w:name="_Toc265774331"/>
      <w:bookmarkStart w:id="254" w:name="_Toc265777654"/>
      <w:bookmarkStart w:id="255" w:name="_Toc266746769"/>
      <w:r w:rsidRPr="00B679E3">
        <w:rPr>
          <w:rFonts w:ascii="Tahoma" w:hAnsi="Tahoma"/>
        </w:rPr>
        <w:t>A Empresa e o</w:t>
      </w:r>
      <w:r w:rsidR="00BC2A0B" w:rsidRPr="00B679E3">
        <w:rPr>
          <w:rFonts w:ascii="Tahoma" w:hAnsi="Tahoma"/>
        </w:rPr>
        <w:t>s</w:t>
      </w:r>
      <w:r w:rsidRPr="00B679E3">
        <w:rPr>
          <w:rFonts w:ascii="Tahoma" w:hAnsi="Tahoma"/>
        </w:rPr>
        <w:t xml:space="preserve"> Projeto</w:t>
      </w:r>
      <w:bookmarkEnd w:id="249"/>
      <w:bookmarkEnd w:id="250"/>
      <w:bookmarkEnd w:id="251"/>
      <w:bookmarkEnd w:id="252"/>
      <w:bookmarkEnd w:id="253"/>
      <w:r w:rsidR="00BC2A0B" w:rsidRPr="00B679E3">
        <w:rPr>
          <w:rFonts w:ascii="Tahoma" w:hAnsi="Tahoma"/>
        </w:rPr>
        <w:t>s</w:t>
      </w:r>
      <w:bookmarkEnd w:id="254"/>
      <w:bookmarkEnd w:id="255"/>
    </w:p>
    <w:p w14:paraId="1E292A13" w14:textId="77777777" w:rsidR="003F1673" w:rsidRPr="00B679E3" w:rsidRDefault="003F1673" w:rsidP="00B679E3">
      <w:pPr>
        <w:pStyle w:val="Heading2"/>
      </w:pPr>
      <w:bookmarkStart w:id="256" w:name="_Toc265763268"/>
      <w:bookmarkStart w:id="257" w:name="_Toc265763296"/>
      <w:bookmarkStart w:id="258" w:name="_Toc265763324"/>
      <w:bookmarkStart w:id="259" w:name="_Toc265764101"/>
      <w:bookmarkStart w:id="260" w:name="_Toc265774332"/>
      <w:bookmarkStart w:id="261" w:name="_Toc265777655"/>
      <w:bookmarkStart w:id="262" w:name="_Toc266746770"/>
      <w:r w:rsidRPr="00B679E3">
        <w:t>Cheesecake Labs</w:t>
      </w:r>
      <w:bookmarkEnd w:id="256"/>
      <w:bookmarkEnd w:id="257"/>
      <w:bookmarkEnd w:id="258"/>
      <w:bookmarkEnd w:id="259"/>
      <w:bookmarkEnd w:id="260"/>
      <w:bookmarkEnd w:id="261"/>
      <w:bookmarkEnd w:id="262"/>
    </w:p>
    <w:p w14:paraId="2C3FD80C" w14:textId="77777777" w:rsidR="00CE622C" w:rsidRPr="00B679E3" w:rsidRDefault="00CE622C" w:rsidP="00B679E3">
      <w:pPr>
        <w:ind w:firstLine="578"/>
        <w:rPr>
          <w:rFonts w:cs="Tahoma"/>
        </w:rPr>
      </w:pPr>
      <w:r w:rsidRPr="00B679E3">
        <w:rPr>
          <w:rFonts w:cs="Tahoma"/>
        </w:rPr>
        <w:t>Os projetos desenvolvidos na Cheesecake Labs tem como clientes</w:t>
      </w:r>
      <w:del w:id="263" w:author="Joao Fernando Oliveira" w:date="2014-07-12T16:48:00Z">
        <w:r w:rsidRPr="00B679E3" w:rsidDel="00E4075E">
          <w:rPr>
            <w:rFonts w:cs="Tahoma"/>
          </w:rPr>
          <w:delText>,</w:delText>
        </w:r>
      </w:del>
      <w:r w:rsidRPr="00B679E3">
        <w:rPr>
          <w:rFonts w:cs="Tahoma"/>
        </w:rPr>
        <w:t xml:space="preserve"> e parceiros</w:t>
      </w:r>
      <w:del w:id="264" w:author="Joao Fernando Oliveira" w:date="2014-07-12T16:48:00Z">
        <w:r w:rsidRPr="00B679E3" w:rsidDel="00E4075E">
          <w:rPr>
            <w:rFonts w:cs="Tahoma"/>
          </w:rPr>
          <w:delText>,</w:delText>
        </w:r>
      </w:del>
      <w:r w:rsidRPr="00B679E3">
        <w:rPr>
          <w:rFonts w:cs="Tahoma"/>
        </w:rPr>
        <w:t xml:space="preserve"> </w:t>
      </w:r>
      <w:r w:rsidRPr="00B679E3">
        <w:rPr>
          <w:rFonts w:cs="Tahoma"/>
          <w:i/>
        </w:rPr>
        <w:t xml:space="preserve">startups </w:t>
      </w:r>
      <w:r w:rsidR="00B25E89">
        <w:rPr>
          <w:rFonts w:cs="Tahoma"/>
        </w:rPr>
        <w:t>norte americano</w:t>
      </w:r>
      <w:r w:rsidRPr="00B679E3">
        <w:rPr>
          <w:rFonts w:cs="Tahoma"/>
        </w:rPr>
        <w:t>s</w:t>
      </w:r>
      <w:del w:id="265" w:author="Joao Fernando Oliveira" w:date="2014-07-12T16:48:00Z">
        <w:r w:rsidRPr="00B679E3" w:rsidDel="00E4075E">
          <w:rPr>
            <w:rFonts w:cs="Tahoma"/>
          </w:rPr>
          <w:delText>,</w:delText>
        </w:r>
      </w:del>
      <w:r w:rsidRPr="00B679E3">
        <w:rPr>
          <w:rFonts w:cs="Tahoma"/>
        </w:rPr>
        <w:t xml:space="preserve"> do vale do silício</w:t>
      </w:r>
      <w:del w:id="266" w:author="Joao Fernando Oliveira" w:date="2014-07-12T16:48:00Z">
        <w:r w:rsidRPr="00B679E3" w:rsidDel="00E4075E">
          <w:rPr>
            <w:rFonts w:cs="Tahoma"/>
          </w:rPr>
          <w:delText>,</w:delText>
        </w:r>
      </w:del>
      <w:r w:rsidRPr="00B679E3">
        <w:rPr>
          <w:rFonts w:cs="Tahoma"/>
        </w:rPr>
        <w:t xml:space="preserve"> que buscam terceirizar suas tarefas de desenvolvimento de </w:t>
      </w:r>
      <w:r w:rsidRPr="00B679E3">
        <w:rPr>
          <w:rFonts w:cs="Tahoma"/>
          <w:i/>
        </w:rPr>
        <w:t xml:space="preserve">software </w:t>
      </w:r>
      <w:r w:rsidRPr="00B679E3">
        <w:rPr>
          <w:rFonts w:cs="Tahoma"/>
        </w:rPr>
        <w:t xml:space="preserve">(ou parte delas). Um fator determinante na relação entre ambas as partes envolvidas é que os contratos possuem </w:t>
      </w:r>
      <w:del w:id="267" w:author="Joao Fernando Oliveira" w:date="2014-07-12T16:52:00Z">
        <w:r w:rsidRPr="00B679E3" w:rsidDel="00E4075E">
          <w:rPr>
            <w:rFonts w:cs="Tahoma"/>
          </w:rPr>
          <w:delText xml:space="preserve">planos </w:delText>
        </w:r>
      </w:del>
      <w:ins w:id="268" w:author="Joao Fernando Oliveira" w:date="2014-07-12T16:52:00Z">
        <w:r w:rsidR="00E4075E">
          <w:rPr>
            <w:rFonts w:cs="Tahoma"/>
          </w:rPr>
          <w:t xml:space="preserve">cláusulas </w:t>
        </w:r>
      </w:ins>
      <w:r w:rsidRPr="00B679E3">
        <w:rPr>
          <w:rFonts w:cs="Tahoma"/>
        </w:rPr>
        <w:t>de</w:t>
      </w:r>
      <w:ins w:id="269" w:author="Joao Fernando Oliveira" w:date="2014-07-12T16:50:00Z">
        <w:r w:rsidR="00E4075E">
          <w:rPr>
            <w:rFonts w:cs="Tahoma"/>
          </w:rPr>
          <w:t xml:space="preserve"> transferências de</w:t>
        </w:r>
      </w:ins>
      <w:r w:rsidRPr="00B679E3">
        <w:rPr>
          <w:rFonts w:cs="Tahoma"/>
        </w:rPr>
        <w:t xml:space="preserve"> ações</w:t>
      </w:r>
      <w:del w:id="270" w:author="Joao Fernando Oliveira" w:date="2014-07-12T16:53:00Z">
        <w:r w:rsidRPr="00B679E3" w:rsidDel="00E4075E">
          <w:rPr>
            <w:rFonts w:cs="Tahoma"/>
          </w:rPr>
          <w:delText xml:space="preserve"> entre as empresas parceiras e a Cheesecake Labs</w:delText>
        </w:r>
      </w:del>
      <w:r w:rsidRPr="00B679E3">
        <w:rPr>
          <w:rFonts w:cs="Tahoma"/>
        </w:rPr>
        <w:t xml:space="preserve">, ou seja, os </w:t>
      </w:r>
      <w:del w:id="271" w:author="Joao Fernando Oliveira" w:date="2014-07-12T16:52:00Z">
        <w:r w:rsidRPr="00B679E3" w:rsidDel="00E4075E">
          <w:rPr>
            <w:rFonts w:cs="Tahoma"/>
          </w:rPr>
          <w:delText>donos dos produtos</w:delText>
        </w:r>
      </w:del>
      <w:ins w:id="272" w:author="Joao Fernando Oliveira" w:date="2014-07-12T16:52:00Z">
        <w:r w:rsidR="00E4075E">
          <w:rPr>
            <w:rFonts w:cs="Tahoma"/>
          </w:rPr>
          <w:t>clientes</w:t>
        </w:r>
      </w:ins>
      <w:r w:rsidRPr="00B679E3">
        <w:rPr>
          <w:rFonts w:cs="Tahoma"/>
        </w:rPr>
        <w:t xml:space="preserve"> oferecem a opção de compra de suas ações para </w:t>
      </w:r>
      <w:del w:id="273" w:author="Joao Fernando Oliveira" w:date="2014-07-12T16:52:00Z">
        <w:r w:rsidRPr="00B679E3" w:rsidDel="00E4075E">
          <w:rPr>
            <w:rFonts w:cs="Tahoma"/>
          </w:rPr>
          <w:delText>os terceiros</w:delText>
        </w:r>
      </w:del>
      <w:ins w:id="274" w:author="Joao Fernando Oliveira" w:date="2014-07-12T16:52:00Z">
        <w:r w:rsidR="00E4075E">
          <w:rPr>
            <w:rFonts w:cs="Tahoma"/>
          </w:rPr>
          <w:t>a Cheesecake labs</w:t>
        </w:r>
      </w:ins>
      <w:r w:rsidRPr="00B679E3">
        <w:rPr>
          <w:rFonts w:cs="Tahoma"/>
        </w:rPr>
        <w:t xml:space="preserve"> - após o prazo de carência. O preço das ações no contrato deve estar abaixo da previsão de médio prazo do produto, para que </w:t>
      </w:r>
      <w:del w:id="275" w:author="Joao Fernando Oliveira" w:date="2014-07-12T16:53:00Z">
        <w:r w:rsidRPr="00B679E3" w:rsidDel="00E4075E">
          <w:rPr>
            <w:rFonts w:cs="Tahoma"/>
          </w:rPr>
          <w:delText>os terceiros</w:delText>
        </w:r>
      </w:del>
      <w:ins w:id="276" w:author="Joao Fernando Oliveira" w:date="2014-07-12T16:53:00Z">
        <w:r w:rsidR="00E4075E">
          <w:rPr>
            <w:rFonts w:cs="Tahoma"/>
          </w:rPr>
          <w:t>a Chees</w:t>
        </w:r>
      </w:ins>
      <w:ins w:id="277" w:author="Joao Fernando Oliveira" w:date="2014-07-12T16:54:00Z">
        <w:r w:rsidR="00E4075E">
          <w:rPr>
            <w:rFonts w:cs="Tahoma"/>
          </w:rPr>
          <w:t>e</w:t>
        </w:r>
      </w:ins>
      <w:ins w:id="278" w:author="Joao Fernando Oliveira" w:date="2014-07-12T16:53:00Z">
        <w:r w:rsidR="00E4075E">
          <w:rPr>
            <w:rFonts w:cs="Tahoma"/>
          </w:rPr>
          <w:t>cake</w:t>
        </w:r>
      </w:ins>
      <w:r w:rsidRPr="00B679E3">
        <w:rPr>
          <w:rFonts w:cs="Tahoma"/>
        </w:rPr>
        <w:t xml:space="preserve"> </w:t>
      </w:r>
      <w:del w:id="279" w:author="Joao Fernando Oliveira" w:date="2014-07-12T16:54:00Z">
        <w:r w:rsidRPr="00B679E3" w:rsidDel="00E4075E">
          <w:rPr>
            <w:rFonts w:cs="Tahoma"/>
          </w:rPr>
          <w:delText xml:space="preserve">encontrem </w:delText>
        </w:r>
      </w:del>
      <w:ins w:id="280" w:author="Joao Fernando Oliveira" w:date="2014-07-12T16:54:00Z">
        <w:r w:rsidR="00E4075E">
          <w:rPr>
            <w:rFonts w:cs="Tahoma"/>
          </w:rPr>
          <w:t xml:space="preserve">verifique </w:t>
        </w:r>
      </w:ins>
      <w:r w:rsidRPr="00B679E3">
        <w:rPr>
          <w:rFonts w:cs="Tahoma"/>
        </w:rPr>
        <w:t xml:space="preserve">nas mesmas uma boa oportunidade de negócio. </w:t>
      </w:r>
    </w:p>
    <w:p w14:paraId="2850003B" w14:textId="77777777" w:rsidR="0092492F" w:rsidRPr="00B679E3" w:rsidRDefault="00CE622C" w:rsidP="00B679E3">
      <w:pPr>
        <w:ind w:firstLine="578"/>
        <w:rPr>
          <w:rFonts w:cs="Tahoma"/>
        </w:rPr>
      </w:pPr>
      <w:r w:rsidRPr="00B679E3">
        <w:rPr>
          <w:rFonts w:cs="Tahoma"/>
        </w:rPr>
        <w:t>Os colaboradores da Cheesecake Labs também possuem planos de</w:t>
      </w:r>
      <w:ins w:id="281" w:author="Joao Fernando Oliveira" w:date="2014-07-12T16:54:00Z">
        <w:r w:rsidR="00E4075E">
          <w:rPr>
            <w:rFonts w:cs="Tahoma"/>
          </w:rPr>
          <w:t xml:space="preserve"> aquisição de</w:t>
        </w:r>
      </w:ins>
      <w:r w:rsidRPr="00B679E3">
        <w:rPr>
          <w:rFonts w:cs="Tahoma"/>
        </w:rPr>
        <w:t xml:space="preserve"> ações da empresa, fazendo com que todos os envolvidos sejam donos de uma fração de todos os produtos. Por serem donos de todos os produtos, os colaboradores</w:t>
      </w:r>
      <w:del w:id="282" w:author="Joao Fernando Oliveira" w:date="2014-07-12T16:55:00Z">
        <w:r w:rsidRPr="00B679E3" w:rsidDel="00E4075E">
          <w:rPr>
            <w:rFonts w:cs="Tahoma"/>
          </w:rPr>
          <w:delText xml:space="preserve"> se</w:delText>
        </w:r>
      </w:del>
      <w:r w:rsidRPr="00B679E3">
        <w:rPr>
          <w:rFonts w:cs="Tahoma"/>
        </w:rPr>
        <w:t xml:space="preserve"> sentem</w:t>
      </w:r>
      <w:ins w:id="283" w:author="Joao Fernando Oliveira" w:date="2014-07-12T16:55:00Z">
        <w:r w:rsidR="00E4075E">
          <w:rPr>
            <w:rFonts w:cs="Tahoma"/>
          </w:rPr>
          <w:t>-se</w:t>
        </w:r>
      </w:ins>
      <w:r w:rsidRPr="00B679E3">
        <w:rPr>
          <w:rFonts w:cs="Tahoma"/>
        </w:rPr>
        <w:t xml:space="preserve"> motivados a realizar suas tarefas com excelência</w:t>
      </w:r>
      <w:r w:rsidR="000F1CE8">
        <w:rPr>
          <w:rFonts w:cs="Tahoma"/>
        </w:rPr>
        <w:t xml:space="preserve"> e</w:t>
      </w:r>
      <w:r w:rsidRPr="00B679E3">
        <w:rPr>
          <w:rFonts w:cs="Tahoma"/>
        </w:rPr>
        <w:t xml:space="preserve"> ajudar os </w:t>
      </w:r>
      <w:del w:id="284" w:author="Joao Fernando Oliveira" w:date="2014-07-12T16:55:00Z">
        <w:r w:rsidRPr="00B679E3" w:rsidDel="00E4075E">
          <w:rPr>
            <w:rFonts w:cs="Tahoma"/>
          </w:rPr>
          <w:delText xml:space="preserve">próximos </w:delText>
        </w:r>
      </w:del>
      <w:ins w:id="285" w:author="Joao Fernando Oliveira" w:date="2014-07-12T16:55:00Z">
        <w:r w:rsidR="00E4075E" w:rsidRPr="00B679E3">
          <w:rPr>
            <w:rFonts w:cs="Tahoma"/>
          </w:rPr>
          <w:t>p</w:t>
        </w:r>
        <w:r w:rsidR="00E4075E">
          <w:rPr>
            <w:rFonts w:cs="Tahoma"/>
          </w:rPr>
          <w:t>arceiros</w:t>
        </w:r>
        <w:r w:rsidR="00E4075E" w:rsidRPr="00B679E3">
          <w:rPr>
            <w:rFonts w:cs="Tahoma"/>
          </w:rPr>
          <w:t xml:space="preserve"> </w:t>
        </w:r>
      </w:ins>
      <w:r w:rsidRPr="00B679E3">
        <w:rPr>
          <w:rFonts w:cs="Tahoma"/>
        </w:rPr>
        <w:t>(</w:t>
      </w:r>
      <w:del w:id="286" w:author="Joao Fernando Oliveira" w:date="2014-07-12T16:55:00Z">
        <w:r w:rsidRPr="00B679E3" w:rsidDel="00E4075E">
          <w:rPr>
            <w:rFonts w:cs="Tahoma"/>
          </w:rPr>
          <w:delText xml:space="preserve">para </w:delText>
        </w:r>
      </w:del>
      <w:ins w:id="287" w:author="Joao Fernando Oliveira" w:date="2014-07-12T16:55:00Z">
        <w:r w:rsidR="00E4075E">
          <w:rPr>
            <w:rFonts w:cs="Tahoma"/>
          </w:rPr>
          <w:t xml:space="preserve">de forma a </w:t>
        </w:r>
      </w:ins>
      <w:r w:rsidRPr="00B679E3">
        <w:rPr>
          <w:rFonts w:cs="Tahoma"/>
        </w:rPr>
        <w:t>garantir que seus outros</w:t>
      </w:r>
      <w:ins w:id="288" w:author="Joao Fernando Oliveira" w:date="2014-07-12T16:55:00Z">
        <w:r w:rsidR="00E4075E">
          <w:rPr>
            <w:rFonts w:cs="Tahoma"/>
          </w:rPr>
          <w:t xml:space="preserve"> projetos, e portanto</w:t>
        </w:r>
      </w:ins>
      <w:r w:rsidRPr="00B679E3">
        <w:rPr>
          <w:rFonts w:cs="Tahoma"/>
        </w:rPr>
        <w:t xml:space="preserve"> </w:t>
      </w:r>
      <w:del w:id="289" w:author="Joao Fernando Oliveira" w:date="2014-07-12T16:55:00Z">
        <w:r w:rsidRPr="00B679E3" w:rsidDel="00E4075E">
          <w:rPr>
            <w:rFonts w:cs="Tahoma"/>
          </w:rPr>
          <w:delText>“</w:delText>
        </w:r>
      </w:del>
      <w:r w:rsidRPr="00B679E3">
        <w:rPr>
          <w:rFonts w:cs="Tahoma"/>
        </w:rPr>
        <w:t>investimentos</w:t>
      </w:r>
      <w:ins w:id="290" w:author="Joao Fernando Oliveira" w:date="2014-07-12T16:55:00Z">
        <w:r w:rsidR="00E4075E">
          <w:rPr>
            <w:rFonts w:cs="Tahoma"/>
          </w:rPr>
          <w:t>,</w:t>
        </w:r>
      </w:ins>
      <w:del w:id="291" w:author="Joao Fernando Oliveira" w:date="2014-07-12T16:55:00Z">
        <w:r w:rsidR="000F1CE8" w:rsidDel="00E4075E">
          <w:rPr>
            <w:rFonts w:cs="Tahoma"/>
          </w:rPr>
          <w:delText>”</w:delText>
        </w:r>
      </w:del>
      <w:r w:rsidR="000F1CE8">
        <w:rPr>
          <w:rFonts w:cs="Tahoma"/>
        </w:rPr>
        <w:t xml:space="preserve"> </w:t>
      </w:r>
      <w:del w:id="292" w:author="Joao Fernando Oliveira" w:date="2014-07-12T16:56:00Z">
        <w:r w:rsidR="000F1CE8" w:rsidDel="00E4075E">
          <w:rPr>
            <w:rFonts w:cs="Tahoma"/>
          </w:rPr>
          <w:delText>estão indo bem</w:delText>
        </w:r>
      </w:del>
      <w:ins w:id="293" w:author="Joao Fernando Oliveira" w:date="2014-07-12T16:56:00Z">
        <w:r w:rsidR="00E4075E">
          <w:rPr>
            <w:rFonts w:cs="Tahoma"/>
          </w:rPr>
          <w:t>também vão bem</w:t>
        </w:r>
      </w:ins>
      <w:r w:rsidR="000F1CE8">
        <w:rPr>
          <w:rFonts w:cs="Tahoma"/>
        </w:rPr>
        <w:t>).</w:t>
      </w:r>
    </w:p>
    <w:p w14:paraId="20258FEF" w14:textId="77777777" w:rsidR="000F116A" w:rsidRPr="00B679E3" w:rsidRDefault="006611FC" w:rsidP="00B679E3">
      <w:pPr>
        <w:pStyle w:val="Heading2"/>
      </w:pPr>
      <w:bookmarkStart w:id="294" w:name="_Toc265763269"/>
      <w:bookmarkStart w:id="295" w:name="_Toc265763297"/>
      <w:bookmarkStart w:id="296" w:name="_Toc265763325"/>
      <w:bookmarkStart w:id="297" w:name="_Toc265764102"/>
      <w:bookmarkStart w:id="298" w:name="_Toc265774333"/>
      <w:bookmarkStart w:id="299" w:name="_Toc265777656"/>
      <w:bookmarkStart w:id="300" w:name="_Toc266746771"/>
      <w:r w:rsidRPr="00B679E3">
        <w:t>Empresas Parceiras</w:t>
      </w:r>
      <w:bookmarkEnd w:id="294"/>
      <w:bookmarkEnd w:id="295"/>
      <w:bookmarkEnd w:id="296"/>
      <w:bookmarkEnd w:id="297"/>
      <w:bookmarkEnd w:id="298"/>
      <w:bookmarkEnd w:id="299"/>
      <w:bookmarkEnd w:id="300"/>
    </w:p>
    <w:p w14:paraId="5C0F75A6" w14:textId="77777777" w:rsidR="000F116A" w:rsidRPr="00B679E3" w:rsidRDefault="007B1BEB" w:rsidP="00721CCE">
      <w:pPr>
        <w:ind w:firstLine="0"/>
        <w:jc w:val="center"/>
      </w:pPr>
      <w:bookmarkStart w:id="301" w:name="_Toc265774334"/>
      <w:bookmarkStart w:id="302" w:name="_Toc265774623"/>
      <w:bookmarkStart w:id="303" w:name="_Toc265777657"/>
      <w:bookmarkStart w:id="304" w:name="_Toc265844192"/>
      <w:bookmarkStart w:id="305" w:name="_Toc266039379"/>
      <w:bookmarkStart w:id="306" w:name="_Toc266123099"/>
      <w:bookmarkStart w:id="307" w:name="_Toc266293832"/>
      <w:bookmarkStart w:id="308" w:name="_Toc266366160"/>
      <w:bookmarkStart w:id="309" w:name="_Toc266374589"/>
      <w:bookmarkStart w:id="310" w:name="_Toc266374749"/>
      <w:bookmarkStart w:id="311" w:name="_Toc266375085"/>
      <w:bookmarkStart w:id="312" w:name="_Toc266375141"/>
      <w:bookmarkStart w:id="313" w:name="_Toc266547334"/>
      <w:r>
        <w:rPr>
          <w:noProof/>
          <w:lang w:val="en-US" w:eastAsia="en-US"/>
        </w:rPr>
        <w:drawing>
          <wp:inline distT="0" distB="0" distL="0" distR="0" wp14:anchorId="1166CAAE" wp14:editId="2F7A1FFF">
            <wp:extent cx="3454400" cy="1790700"/>
            <wp:effectExtent l="0" t="0" r="0" b="12700"/>
            <wp:docPr id="58" name="Picture 1" descr="Screen Shot 2014-06-25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6-25 at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54400" cy="1790700"/>
                    </a:xfrm>
                    <a:prstGeom prst="rect">
                      <a:avLst/>
                    </a:prstGeom>
                    <a:noFill/>
                    <a:ln>
                      <a:noFill/>
                    </a:ln>
                  </pic:spPr>
                </pic:pic>
              </a:graphicData>
            </a:graphic>
          </wp:inline>
        </w:drawing>
      </w:r>
      <w:bookmarkEnd w:id="301"/>
      <w:bookmarkEnd w:id="302"/>
      <w:bookmarkEnd w:id="303"/>
      <w:bookmarkEnd w:id="304"/>
      <w:bookmarkEnd w:id="305"/>
      <w:bookmarkEnd w:id="306"/>
      <w:bookmarkEnd w:id="307"/>
      <w:bookmarkEnd w:id="308"/>
      <w:bookmarkEnd w:id="309"/>
      <w:bookmarkEnd w:id="310"/>
      <w:bookmarkEnd w:id="311"/>
      <w:bookmarkEnd w:id="312"/>
      <w:bookmarkEnd w:id="313"/>
    </w:p>
    <w:p w14:paraId="5821597D" w14:textId="77777777" w:rsidR="000F116A" w:rsidRPr="00B679E3" w:rsidRDefault="000F116A" w:rsidP="0077390C">
      <w:pPr>
        <w:pStyle w:val="Caption"/>
        <w:jc w:val="center"/>
      </w:pPr>
      <w:bookmarkStart w:id="314" w:name="_Toc265777640"/>
      <w:r w:rsidRPr="00B679E3">
        <w:t xml:space="preserve">Figura </w:t>
      </w:r>
      <w:r w:rsidRPr="00B679E3">
        <w:fldChar w:fldCharType="begin"/>
      </w:r>
      <w:r w:rsidRPr="00B679E3">
        <w:instrText xml:space="preserve"> SEQ Figura \* ARABIC </w:instrText>
      </w:r>
      <w:r w:rsidRPr="00B679E3">
        <w:fldChar w:fldCharType="separate"/>
      </w:r>
      <w:r w:rsidR="00703D99">
        <w:rPr>
          <w:noProof/>
        </w:rPr>
        <w:t>1</w:t>
      </w:r>
      <w:r w:rsidRPr="00B679E3">
        <w:fldChar w:fldCharType="end"/>
      </w:r>
      <w:r w:rsidRPr="00B679E3">
        <w:t xml:space="preserve"> – Logos dos projetos desenvolvidos pela Cheesecake Labs.</w:t>
      </w:r>
      <w:bookmarkEnd w:id="314"/>
    </w:p>
    <w:p w14:paraId="1272F7BD" w14:textId="77777777" w:rsidR="000F116A" w:rsidRPr="00B679E3" w:rsidRDefault="000F116A" w:rsidP="00B679E3">
      <w:pPr>
        <w:rPr>
          <w:rFonts w:cs="Tahoma"/>
        </w:rPr>
      </w:pPr>
      <w:r w:rsidRPr="00B679E3">
        <w:rPr>
          <w:rFonts w:cs="Tahoma"/>
        </w:rPr>
        <w:t xml:space="preserve">Todas as empresas parceiras, para as quais Cheesecake Labs presta serviços, tem um perfil de </w:t>
      </w:r>
      <w:r w:rsidRPr="00B679E3">
        <w:rPr>
          <w:rFonts w:cs="Tahoma"/>
          <w:i/>
        </w:rPr>
        <w:t>startup</w:t>
      </w:r>
      <w:ins w:id="315" w:author="Joao Fernando Oliveira" w:date="2014-07-12T16:57:00Z">
        <w:r w:rsidR="00E4075E">
          <w:rPr>
            <w:rFonts w:cs="Tahoma"/>
            <w:i/>
          </w:rPr>
          <w:t>,</w:t>
        </w:r>
      </w:ins>
      <w:ins w:id="316" w:author="Joao Fernando Oliveira" w:date="2014-07-12T16:58:00Z">
        <w:r w:rsidR="00E4075E">
          <w:rPr>
            <w:rFonts w:cs="Tahoma"/>
          </w:rPr>
          <w:t xml:space="preserve"> alguns exemplos são</w:t>
        </w:r>
      </w:ins>
      <w:r w:rsidRPr="00B679E3">
        <w:rPr>
          <w:rFonts w:cs="Tahoma"/>
        </w:rPr>
        <w:t>:</w:t>
      </w:r>
    </w:p>
    <w:p w14:paraId="5F96D3A4" w14:textId="77777777" w:rsidR="000F116A" w:rsidRPr="00B679E3" w:rsidRDefault="000F116A" w:rsidP="00E072CB">
      <w:pPr>
        <w:numPr>
          <w:ilvl w:val="0"/>
          <w:numId w:val="4"/>
        </w:numPr>
        <w:rPr>
          <w:szCs w:val="24"/>
        </w:rPr>
      </w:pPr>
      <w:r w:rsidRPr="00B679E3">
        <w:rPr>
          <w:szCs w:val="24"/>
        </w:rPr>
        <w:t>Camiocam</w:t>
      </w:r>
    </w:p>
    <w:p w14:paraId="38422D72" w14:textId="77777777" w:rsidR="000F116A" w:rsidRPr="00B679E3" w:rsidRDefault="00FE1EF6" w:rsidP="00B679E3">
      <w:pPr>
        <w:ind w:left="1440" w:firstLine="0"/>
        <w:rPr>
          <w:rFonts w:cs="Tahoma"/>
        </w:rPr>
      </w:pPr>
      <w:r w:rsidRPr="00B679E3">
        <w:rPr>
          <w:rFonts w:cs="Tahoma"/>
        </w:rPr>
        <w:t>Empresa fundada por ex</w:t>
      </w:r>
      <w:r w:rsidR="00350185">
        <w:rPr>
          <w:rFonts w:cs="Tahoma"/>
        </w:rPr>
        <w:t>.</w:t>
      </w:r>
      <w:r w:rsidRPr="00B679E3">
        <w:rPr>
          <w:rFonts w:cs="Tahoma"/>
        </w:rPr>
        <w:t xml:space="preserve"> VP da G</w:t>
      </w:r>
      <w:r w:rsidR="000F116A" w:rsidRPr="00B679E3">
        <w:rPr>
          <w:rFonts w:cs="Tahoma"/>
        </w:rPr>
        <w:t>oogle, Carter Maslan.</w:t>
      </w:r>
    </w:p>
    <w:p w14:paraId="5DD63359" w14:textId="77777777" w:rsidR="000F116A" w:rsidRPr="00B679E3" w:rsidRDefault="000F116A" w:rsidP="00E072CB">
      <w:pPr>
        <w:numPr>
          <w:ilvl w:val="0"/>
          <w:numId w:val="4"/>
        </w:numPr>
      </w:pPr>
      <w:r w:rsidRPr="00B679E3">
        <w:t>Sproutkin</w:t>
      </w:r>
    </w:p>
    <w:p w14:paraId="7D7CBB5D" w14:textId="77777777" w:rsidR="004C20E8" w:rsidRPr="00B679E3" w:rsidRDefault="000F116A" w:rsidP="00B679E3">
      <w:pPr>
        <w:ind w:left="1440" w:firstLine="0"/>
        <w:rPr>
          <w:rFonts w:cs="Tahoma"/>
          <w:i/>
        </w:rPr>
      </w:pPr>
      <w:r w:rsidRPr="00B679E3">
        <w:rPr>
          <w:rFonts w:cs="Tahoma"/>
        </w:rPr>
        <w:t xml:space="preserve">Empresa incubada pelo </w:t>
      </w:r>
      <w:r w:rsidRPr="00B679E3">
        <w:rPr>
          <w:rFonts w:cs="Tahoma"/>
          <w:i/>
        </w:rPr>
        <w:t xml:space="preserve">500 </w:t>
      </w:r>
      <w:r w:rsidR="004C20E8" w:rsidRPr="00B679E3">
        <w:rPr>
          <w:rFonts w:cs="Tahoma"/>
          <w:i/>
        </w:rPr>
        <w:t>S</w:t>
      </w:r>
      <w:r w:rsidRPr="00B679E3">
        <w:rPr>
          <w:rFonts w:cs="Tahoma"/>
          <w:i/>
        </w:rPr>
        <w:t>tartups</w:t>
      </w:r>
      <w:r w:rsidR="004C20E8" w:rsidRPr="00B679E3">
        <w:rPr>
          <w:rFonts w:cs="Tahoma"/>
          <w:i/>
        </w:rPr>
        <w:t>.</w:t>
      </w:r>
    </w:p>
    <w:p w14:paraId="352CDD6A" w14:textId="77777777" w:rsidR="004C20E8" w:rsidRPr="00B679E3" w:rsidRDefault="004C20E8" w:rsidP="00E072CB">
      <w:pPr>
        <w:numPr>
          <w:ilvl w:val="0"/>
          <w:numId w:val="4"/>
        </w:numPr>
      </w:pPr>
      <w:r w:rsidRPr="00B679E3">
        <w:t>Camiolog</w:t>
      </w:r>
    </w:p>
    <w:p w14:paraId="15370473" w14:textId="77777777" w:rsidR="004C20E8" w:rsidRPr="00B679E3" w:rsidRDefault="00192FEC" w:rsidP="00B679E3">
      <w:pPr>
        <w:ind w:left="1440" w:firstLine="0"/>
        <w:rPr>
          <w:rFonts w:cs="Tahoma"/>
          <w:i/>
        </w:rPr>
      </w:pPr>
      <w:r w:rsidRPr="00B679E3">
        <w:rPr>
          <w:rFonts w:cs="Tahoma"/>
        </w:rPr>
        <w:t>Empresa</w:t>
      </w:r>
      <w:r w:rsidR="004C20E8" w:rsidRPr="00B679E3">
        <w:rPr>
          <w:rFonts w:cs="Tahoma"/>
        </w:rPr>
        <w:t xml:space="preserve"> </w:t>
      </w:r>
      <w:r w:rsidR="00FE1EF6" w:rsidRPr="00B679E3">
        <w:rPr>
          <w:rFonts w:cs="Tahoma"/>
        </w:rPr>
        <w:t>cri</w:t>
      </w:r>
      <w:r w:rsidRPr="00B679E3">
        <w:rPr>
          <w:rFonts w:cs="Tahoma"/>
        </w:rPr>
        <w:t>ada</w:t>
      </w:r>
      <w:r w:rsidR="00FE1EF6" w:rsidRPr="00B679E3">
        <w:rPr>
          <w:rFonts w:cs="Tahoma"/>
        </w:rPr>
        <w:t xml:space="preserve"> </w:t>
      </w:r>
      <w:r w:rsidR="004C20E8" w:rsidRPr="00B679E3">
        <w:rPr>
          <w:rFonts w:cs="Tahoma"/>
        </w:rPr>
        <w:t xml:space="preserve">em parceria </w:t>
      </w:r>
      <w:r w:rsidR="00FE1EF6" w:rsidRPr="00B679E3">
        <w:rPr>
          <w:rFonts w:cs="Tahoma"/>
        </w:rPr>
        <w:t xml:space="preserve">com o fundador e CEO </w:t>
      </w:r>
      <w:r w:rsidRPr="00B679E3">
        <w:rPr>
          <w:rFonts w:cs="Tahoma"/>
        </w:rPr>
        <w:t xml:space="preserve">da </w:t>
      </w:r>
      <w:r w:rsidR="00FE1EF6" w:rsidRPr="00B679E3">
        <w:rPr>
          <w:rFonts w:cs="Tahoma"/>
        </w:rPr>
        <w:t>Triple P</w:t>
      </w:r>
      <w:r w:rsidR="004C20E8" w:rsidRPr="00B679E3">
        <w:rPr>
          <w:rFonts w:cs="Tahoma"/>
        </w:rPr>
        <w:t>oint</w:t>
      </w:r>
      <w:r w:rsidRPr="00B679E3">
        <w:rPr>
          <w:rFonts w:cs="Tahoma"/>
        </w:rPr>
        <w:t>,</w:t>
      </w:r>
      <w:r w:rsidR="00FE1EF6" w:rsidRPr="00B679E3">
        <w:rPr>
          <w:rFonts w:cs="Tahoma"/>
        </w:rPr>
        <w:t xml:space="preserve"> Richard Kain.</w:t>
      </w:r>
    </w:p>
    <w:p w14:paraId="7AB27A8D" w14:textId="77777777" w:rsidR="000F116A" w:rsidRPr="00B679E3" w:rsidRDefault="000F116A" w:rsidP="00B679E3">
      <w:pPr>
        <w:ind w:left="1440" w:firstLine="0"/>
        <w:rPr>
          <w:rFonts w:cs="Tahoma"/>
        </w:rPr>
      </w:pPr>
    </w:p>
    <w:p w14:paraId="2C147E11" w14:textId="77777777" w:rsidR="00C963BB" w:rsidRPr="00B679E3" w:rsidRDefault="00BC2A0B" w:rsidP="00B679E3">
      <w:pPr>
        <w:pStyle w:val="Heading3"/>
      </w:pPr>
      <w:bookmarkStart w:id="317" w:name="_Toc265763270"/>
      <w:bookmarkStart w:id="318" w:name="_Toc265763298"/>
      <w:bookmarkStart w:id="319" w:name="_Toc265763326"/>
      <w:bookmarkStart w:id="320" w:name="_Toc265764104"/>
      <w:bookmarkStart w:id="321" w:name="_Toc265774336"/>
      <w:bookmarkStart w:id="322" w:name="_Toc265777658"/>
      <w:bookmarkStart w:id="323" w:name="_Toc266746772"/>
      <w:r w:rsidRPr="00B679E3">
        <w:t>Primeiro Caso de Estudo -</w:t>
      </w:r>
      <w:r w:rsidR="00DA1E45" w:rsidRPr="00B679E3">
        <w:t xml:space="preserve"> </w:t>
      </w:r>
      <w:r w:rsidR="001B0828" w:rsidRPr="00B679E3">
        <w:t>Triple</w:t>
      </w:r>
      <w:r w:rsidR="00767A48" w:rsidRPr="00B679E3">
        <w:t xml:space="preserve"> </w:t>
      </w:r>
      <w:r w:rsidRPr="00B679E3">
        <w:t>Point,</w:t>
      </w:r>
      <w:r w:rsidR="001B0828" w:rsidRPr="00B679E3">
        <w:t xml:space="preserve"> Cogentio</w:t>
      </w:r>
      <w:bookmarkEnd w:id="317"/>
      <w:bookmarkEnd w:id="318"/>
      <w:bookmarkEnd w:id="319"/>
      <w:bookmarkEnd w:id="320"/>
      <w:bookmarkEnd w:id="321"/>
      <w:bookmarkEnd w:id="322"/>
      <w:bookmarkEnd w:id="323"/>
    </w:p>
    <w:p w14:paraId="29351BFB" w14:textId="0254A3BD" w:rsidR="00B9360D" w:rsidRPr="00B679E3" w:rsidRDefault="005940E6" w:rsidP="00B679E3">
      <w:r w:rsidRPr="00B679E3">
        <w:t xml:space="preserve">A empresa Cogentio foi fundada em </w:t>
      </w:r>
      <w:r w:rsidR="00827EA6" w:rsidRPr="00B679E3">
        <w:t xml:space="preserve">2014 em </w:t>
      </w:r>
      <w:r w:rsidRPr="00B679E3">
        <w:t xml:space="preserve">parceria com a Triple Point </w:t>
      </w:r>
      <w:r w:rsidR="00827EA6" w:rsidRPr="00B679E3">
        <w:t>(</w:t>
      </w:r>
      <w:r w:rsidRPr="00B679E3">
        <w:t xml:space="preserve">responsável pelas relações públicas de grandes marcas </w:t>
      </w:r>
      <w:ins w:id="324" w:author="Joao Fernando Oliveira" w:date="2014-07-12T21:37:00Z">
        <w:r w:rsidR="00AD5242">
          <w:t xml:space="preserve">nos EUA, </w:t>
        </w:r>
      </w:ins>
      <w:r w:rsidRPr="00B679E3">
        <w:t>como Wa</w:t>
      </w:r>
      <w:ins w:id="325" w:author="Joao Fernando Oliveira" w:date="2014-07-12T16:58:00Z">
        <w:r w:rsidR="00822013">
          <w:t>r</w:t>
        </w:r>
      </w:ins>
      <w:r w:rsidRPr="00B679E3">
        <w:t>ner, Pokemon, BioShock entre outras</w:t>
      </w:r>
      <w:r w:rsidR="00827EA6" w:rsidRPr="00B679E3">
        <w:t>)</w:t>
      </w:r>
      <w:r w:rsidRPr="00B679E3">
        <w:t>.</w:t>
      </w:r>
      <w:r w:rsidR="00496BB6" w:rsidRPr="00B679E3">
        <w:t xml:space="preserve"> </w:t>
      </w:r>
      <w:r w:rsidR="0016612C">
        <w:t xml:space="preserve">O objetivo </w:t>
      </w:r>
      <w:r w:rsidR="00496BB6" w:rsidRPr="00B679E3">
        <w:t xml:space="preserve">do produto é realizar o </w:t>
      </w:r>
      <w:r w:rsidR="00446F54">
        <w:t>papel</w:t>
      </w:r>
      <w:r w:rsidR="00496BB6" w:rsidRPr="00B679E3">
        <w:t xml:space="preserve"> de </w:t>
      </w:r>
      <w:commentRangeStart w:id="326"/>
      <w:r w:rsidR="00496BB6" w:rsidRPr="00B679E3">
        <w:t xml:space="preserve">um representante público </w:t>
      </w:r>
      <w:commentRangeEnd w:id="326"/>
      <w:r w:rsidR="00AD5242">
        <w:rPr>
          <w:rStyle w:val="CommentReference"/>
        </w:rPr>
        <w:commentReference w:id="326"/>
      </w:r>
      <w:r w:rsidR="00496BB6" w:rsidRPr="00B679E3">
        <w:t xml:space="preserve">através de um serviço </w:t>
      </w:r>
      <w:r w:rsidR="00496BB6" w:rsidRPr="00B679E3">
        <w:rPr>
          <w:i/>
        </w:rPr>
        <w:t>web</w:t>
      </w:r>
      <w:r w:rsidR="00496BB6" w:rsidRPr="00B679E3">
        <w:t xml:space="preserve">, </w:t>
      </w:r>
      <w:r w:rsidR="00103FBB" w:rsidRPr="00B679E3">
        <w:t xml:space="preserve">taxado </w:t>
      </w:r>
      <w:r w:rsidR="00496BB6" w:rsidRPr="00B679E3">
        <w:t>mensal</w:t>
      </w:r>
      <w:r w:rsidR="00103FBB" w:rsidRPr="00B679E3">
        <w:t>mente</w:t>
      </w:r>
      <w:r w:rsidR="00496BB6" w:rsidRPr="00B679E3">
        <w:t>.</w:t>
      </w:r>
    </w:p>
    <w:p w14:paraId="757F42CC" w14:textId="44783F88" w:rsidR="00496BB6" w:rsidRPr="00B679E3" w:rsidRDefault="00496BB6" w:rsidP="00B679E3">
      <w:del w:id="327" w:author="Joao Fernando Oliveira" w:date="2014-07-12T21:39:00Z">
        <w:r w:rsidRPr="00B679E3" w:rsidDel="00AD5242">
          <w:delText>Para ser capaz de realizar</w:delText>
        </w:r>
      </w:del>
      <w:ins w:id="328" w:author="Joao Fernando Oliveira" w:date="2014-07-12T21:39:00Z">
        <w:r w:rsidR="00AD5242">
          <w:t>A</w:t>
        </w:r>
      </w:ins>
      <w:del w:id="329" w:author="Joao Fernando Oliveira" w:date="2014-07-12T21:40:00Z">
        <w:r w:rsidRPr="00B679E3" w:rsidDel="00AD5242">
          <w:delText xml:space="preserve"> a</w:delText>
        </w:r>
      </w:del>
      <w:r w:rsidRPr="00B679E3">
        <w:t xml:space="preserve"> função de um representante público</w:t>
      </w:r>
      <w:ins w:id="330" w:author="Joao Fernando Oliveira" w:date="2014-07-12T21:40:00Z">
        <w:r w:rsidR="00AD5242">
          <w:t xml:space="preserve"> é definida pela capacidade d</w:t>
        </w:r>
      </w:ins>
      <w:del w:id="331" w:author="Joao Fernando Oliveira" w:date="2014-07-12T21:40:00Z">
        <w:r w:rsidRPr="00B679E3" w:rsidDel="00AD5242">
          <w:delText xml:space="preserve"> </w:delText>
        </w:r>
      </w:del>
      <w:r w:rsidRPr="00B679E3">
        <w:t xml:space="preserve">o software </w:t>
      </w:r>
      <w:ins w:id="332" w:author="Joao Fernando Oliveira" w:date="2014-07-12T21:40:00Z">
        <w:r w:rsidR="00AD5242">
          <w:t xml:space="preserve">de </w:t>
        </w:r>
      </w:ins>
      <w:del w:id="333" w:author="Joao Fernando Oliveira" w:date="2014-07-12T21:40:00Z">
        <w:r w:rsidRPr="00B679E3" w:rsidDel="00AD5242">
          <w:delText xml:space="preserve">deve </w:delText>
        </w:r>
        <w:r w:rsidR="00D34817" w:rsidDel="00AD5242">
          <w:delText>ser capaz de</w:delText>
        </w:r>
        <w:r w:rsidRPr="00B679E3" w:rsidDel="00AD5242">
          <w:delText xml:space="preserve"> </w:delText>
        </w:r>
      </w:del>
      <w:r w:rsidR="00FD1E94">
        <w:t>conhecer a maioria</w:t>
      </w:r>
      <w:r w:rsidRPr="00B679E3">
        <w:t xml:space="preserve"> </w:t>
      </w:r>
      <w:r w:rsidR="00D34817">
        <w:t>d</w:t>
      </w:r>
      <w:r w:rsidRPr="00B679E3">
        <w:t xml:space="preserve">os artigos tecnológicos dos principais blogs de notícia, compreender o significado dos artigos e quem são seus autores, entender sobre as tendências do mercado e, finalmente, conectar </w:t>
      </w:r>
      <w:r w:rsidR="004D6B5B">
        <w:t>um indivíduo</w:t>
      </w:r>
      <w:r w:rsidRPr="00B679E3">
        <w:t xml:space="preserve"> que tem um</w:t>
      </w:r>
      <w:ins w:id="334" w:author="Joao Fernando Oliveira" w:date="2014-07-12T21:38:00Z">
        <w:r w:rsidR="00AD5242">
          <w:t>a</w:t>
        </w:r>
      </w:ins>
      <w:r w:rsidRPr="00B679E3">
        <w:t xml:space="preserve"> história</w:t>
      </w:r>
      <w:r w:rsidR="00472BB6">
        <w:t xml:space="preserve"> pra contar</w:t>
      </w:r>
      <w:r w:rsidRPr="00B679E3">
        <w:t xml:space="preserve"> (empresa) com um jornalista que se interessa pelo tema.</w:t>
      </w:r>
    </w:p>
    <w:p w14:paraId="2E328B6A" w14:textId="77777777" w:rsidR="00103FBB" w:rsidRPr="00B679E3" w:rsidRDefault="00103FBB" w:rsidP="00B679E3">
      <w:r w:rsidRPr="00B679E3">
        <w:t>As tecnologias necessárias para realizar todas essas funções são:</w:t>
      </w:r>
    </w:p>
    <w:p w14:paraId="641B2C5C" w14:textId="77777777" w:rsidR="00103FBB" w:rsidRPr="00B679E3" w:rsidRDefault="00103FBB" w:rsidP="00E072CB">
      <w:pPr>
        <w:numPr>
          <w:ilvl w:val="0"/>
          <w:numId w:val="5"/>
        </w:numPr>
      </w:pPr>
      <w:r w:rsidRPr="00B679E3">
        <w:rPr>
          <w:i/>
        </w:rPr>
        <w:t>Crawler</w:t>
      </w:r>
      <w:r w:rsidRPr="00B679E3">
        <w:t xml:space="preserve"> e </w:t>
      </w:r>
      <w:r w:rsidRPr="00B679E3">
        <w:rPr>
          <w:i/>
        </w:rPr>
        <w:t>parser</w:t>
      </w:r>
      <w:r w:rsidRPr="00B679E3">
        <w:t xml:space="preserve"> de blogs de notícias.</w:t>
      </w:r>
    </w:p>
    <w:p w14:paraId="0181B0E0" w14:textId="77777777" w:rsidR="00103FBB" w:rsidRPr="00B679E3" w:rsidRDefault="00103FBB" w:rsidP="00E072CB">
      <w:pPr>
        <w:numPr>
          <w:ilvl w:val="0"/>
          <w:numId w:val="5"/>
        </w:numPr>
      </w:pPr>
      <w:r w:rsidRPr="00B679E3">
        <w:t xml:space="preserve">Banco de dados de </w:t>
      </w:r>
      <w:r w:rsidRPr="00B679E3">
        <w:rPr>
          <w:i/>
        </w:rPr>
        <w:t>Big Data</w:t>
      </w:r>
      <w:r w:rsidRPr="00B679E3">
        <w:t xml:space="preserve"> </w:t>
      </w:r>
      <w:r w:rsidRPr="00B679E3">
        <w:rPr>
          <w:i/>
        </w:rPr>
        <w:t>clusterizado</w:t>
      </w:r>
      <w:r w:rsidRPr="00B679E3">
        <w:t xml:space="preserve"> de maneira flexível para poder realizar tarefas de </w:t>
      </w:r>
      <w:r w:rsidRPr="00B679E3">
        <w:rPr>
          <w:i/>
        </w:rPr>
        <w:t xml:space="preserve">MapReduce </w:t>
      </w:r>
      <w:r w:rsidRPr="00B679E3">
        <w:t>de maneira escalável.</w:t>
      </w:r>
    </w:p>
    <w:p w14:paraId="676B209E" w14:textId="77777777" w:rsidR="00103FBB" w:rsidRPr="00B679E3" w:rsidRDefault="00103FBB" w:rsidP="00E072CB">
      <w:pPr>
        <w:numPr>
          <w:ilvl w:val="0"/>
          <w:numId w:val="5"/>
        </w:numPr>
      </w:pPr>
      <w:r w:rsidRPr="00B679E3">
        <w:rPr>
          <w:i/>
        </w:rPr>
        <w:t>Back-end</w:t>
      </w:r>
      <w:r w:rsidRPr="00B679E3">
        <w:t xml:space="preserve"> em Python.</w:t>
      </w:r>
    </w:p>
    <w:p w14:paraId="13CF43CA" w14:textId="77777777" w:rsidR="00103FBB" w:rsidRPr="00B679E3" w:rsidRDefault="00103FBB" w:rsidP="00E072CB">
      <w:pPr>
        <w:numPr>
          <w:ilvl w:val="0"/>
          <w:numId w:val="5"/>
        </w:numPr>
      </w:pPr>
      <w:r w:rsidRPr="00B679E3">
        <w:rPr>
          <w:i/>
        </w:rPr>
        <w:t>Renderização</w:t>
      </w:r>
      <w:r w:rsidRPr="00B679E3">
        <w:t xml:space="preserve"> de </w:t>
      </w:r>
      <w:r w:rsidRPr="00B679E3">
        <w:rPr>
          <w:i/>
        </w:rPr>
        <w:t>templates</w:t>
      </w:r>
      <w:r w:rsidRPr="00B679E3">
        <w:t xml:space="preserve"> no </w:t>
      </w:r>
      <w:r w:rsidRPr="00B679E3">
        <w:rPr>
          <w:i/>
        </w:rPr>
        <w:t>front-end</w:t>
      </w:r>
      <w:r w:rsidRPr="00B679E3">
        <w:t xml:space="preserve"> utilizando </w:t>
      </w:r>
      <w:r w:rsidR="00B929B6" w:rsidRPr="00B679E3">
        <w:t>React.js</w:t>
      </w:r>
    </w:p>
    <w:p w14:paraId="11685B07" w14:textId="77777777" w:rsidR="00627DD4" w:rsidRPr="00B679E3" w:rsidRDefault="00B929B6" w:rsidP="00E072CB">
      <w:pPr>
        <w:numPr>
          <w:ilvl w:val="0"/>
          <w:numId w:val="5"/>
        </w:numPr>
      </w:pPr>
      <w:r w:rsidRPr="00B679E3">
        <w:t xml:space="preserve">Inteligência artificial capaz de realizar análise de sentimentos e </w:t>
      </w:r>
      <w:r w:rsidRPr="00B679E3">
        <w:rPr>
          <w:i/>
        </w:rPr>
        <w:t>keywords</w:t>
      </w:r>
      <w:r w:rsidRPr="00B679E3">
        <w:t xml:space="preserve"> nos artigos.</w:t>
      </w:r>
    </w:p>
    <w:p w14:paraId="6B78C952" w14:textId="2B720FC1" w:rsidR="00767A48" w:rsidRPr="00B679E3" w:rsidDel="00AD5242" w:rsidRDefault="00767A48" w:rsidP="00B679E3">
      <w:pPr>
        <w:pStyle w:val="Heading4"/>
        <w:rPr>
          <w:del w:id="335" w:author="Joao Fernando Oliveira" w:date="2014-07-12T21:42:00Z"/>
          <w:i/>
        </w:rPr>
      </w:pPr>
      <w:bookmarkStart w:id="336" w:name="_Toc265774338"/>
      <w:bookmarkStart w:id="337" w:name="_Toc265777659"/>
      <w:del w:id="338" w:author="Joao Fernando Oliveira" w:date="2014-07-12T21:42:00Z">
        <w:r w:rsidRPr="00B679E3" w:rsidDel="00AD5242">
          <w:rPr>
            <w:i/>
          </w:rPr>
          <w:delText>Big Data</w:delText>
        </w:r>
        <w:bookmarkEnd w:id="336"/>
        <w:bookmarkEnd w:id="337"/>
      </w:del>
    </w:p>
    <w:p w14:paraId="13D04E52" w14:textId="77777777" w:rsidR="00096AF7" w:rsidRPr="00B679E3" w:rsidRDefault="00096AF7" w:rsidP="00B679E3">
      <w:r w:rsidRPr="00B679E3">
        <w:t xml:space="preserve">Uma das características mais interessantes </w:t>
      </w:r>
      <w:r w:rsidR="00244C41" w:rsidRPr="00B679E3">
        <w:t>do Cogentio</w:t>
      </w:r>
      <w:r w:rsidR="00CD34F0" w:rsidRPr="00B679E3">
        <w:t xml:space="preserve"> é a necessidade do usuário poder acessar um banco de dados imenso em instantes. Esse requisito não funcional de tempo faz com que a imensa tarefa de buscar informação tenha de ser divida em diversas máquinas, organizadas em um cluster.</w:t>
      </w:r>
    </w:p>
    <w:p w14:paraId="39595943" w14:textId="77777777" w:rsidR="00F84C29" w:rsidRPr="009B78B7" w:rsidRDefault="00B3035B" w:rsidP="00B679E3">
      <w:r w:rsidRPr="00B679E3">
        <w:t xml:space="preserve">Para realizar tal feito é utilizado um modelo de programação chamado MapReduce, que consiste em mapear a grande tarefa em menores funções e reduzir o resultado das sub funções em um </w:t>
      </w:r>
      <w:r w:rsidRPr="00B679E3">
        <w:rPr>
          <w:i/>
        </w:rPr>
        <w:t>output</w:t>
      </w:r>
      <w:r w:rsidRPr="00B679E3">
        <w:t xml:space="preserve"> único.</w:t>
      </w:r>
    </w:p>
    <w:p w14:paraId="33C21F08" w14:textId="77777777" w:rsidR="00416D7E" w:rsidRPr="00B679E3" w:rsidRDefault="007B1BEB" w:rsidP="00A84653">
      <w:pPr>
        <w:keepNext/>
        <w:ind w:firstLine="0"/>
        <w:jc w:val="center"/>
      </w:pPr>
      <w:r>
        <w:rPr>
          <w:noProof/>
          <w:lang w:val="en-US" w:eastAsia="en-US"/>
        </w:rPr>
        <w:drawing>
          <wp:inline distT="0" distB="0" distL="0" distR="0" wp14:anchorId="7B2A541C" wp14:editId="21E9AFE5">
            <wp:extent cx="3860800" cy="2806700"/>
            <wp:effectExtent l="0" t="0" r="0" b="12700"/>
            <wp:docPr id="2" name="Picture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Redu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0800" cy="2806700"/>
                    </a:xfrm>
                    <a:prstGeom prst="rect">
                      <a:avLst/>
                    </a:prstGeom>
                    <a:noFill/>
                    <a:ln>
                      <a:noFill/>
                    </a:ln>
                  </pic:spPr>
                </pic:pic>
              </a:graphicData>
            </a:graphic>
          </wp:inline>
        </w:drawing>
      </w:r>
    </w:p>
    <w:p w14:paraId="392D3885" w14:textId="77777777" w:rsidR="00B3035B" w:rsidRPr="00B679E3" w:rsidRDefault="00416D7E" w:rsidP="0077390C">
      <w:pPr>
        <w:pStyle w:val="Caption"/>
        <w:ind w:firstLine="0"/>
        <w:jc w:val="center"/>
      </w:pPr>
      <w:bookmarkStart w:id="339" w:name="_Toc265777641"/>
      <w:r w:rsidRPr="00B679E3">
        <w:t xml:space="preserve">Figura </w:t>
      </w:r>
      <w:r w:rsidRPr="00B679E3">
        <w:fldChar w:fldCharType="begin"/>
      </w:r>
      <w:r w:rsidRPr="00B679E3">
        <w:instrText xml:space="preserve"> SEQ Figura \* ARABIC </w:instrText>
      </w:r>
      <w:r w:rsidRPr="00B679E3">
        <w:fldChar w:fldCharType="separate"/>
      </w:r>
      <w:r w:rsidR="00703D99">
        <w:rPr>
          <w:noProof/>
        </w:rPr>
        <w:t>2</w:t>
      </w:r>
      <w:r w:rsidRPr="00B679E3">
        <w:fldChar w:fldCharType="end"/>
      </w:r>
      <w:r w:rsidRPr="00B679E3">
        <w:t xml:space="preserve"> – Diagrama de funcionamento do modelo MapReduce.</w:t>
      </w:r>
      <w:bookmarkEnd w:id="339"/>
    </w:p>
    <w:p w14:paraId="16DE0C27" w14:textId="77777777" w:rsidR="004136DE" w:rsidRPr="00B679E3" w:rsidRDefault="004136DE" w:rsidP="00B679E3"/>
    <w:p w14:paraId="5F84F2BB" w14:textId="77777777" w:rsidR="001B0828" w:rsidRPr="007D60AF" w:rsidRDefault="00F147B0" w:rsidP="00B679E3">
      <w:pPr>
        <w:pStyle w:val="Heading3"/>
      </w:pPr>
      <w:bookmarkStart w:id="340" w:name="_Toc265763271"/>
      <w:bookmarkStart w:id="341" w:name="_Toc265763299"/>
      <w:bookmarkStart w:id="342" w:name="_Toc265763327"/>
      <w:bookmarkStart w:id="343" w:name="_Toc265764105"/>
      <w:bookmarkStart w:id="344" w:name="_Toc265774339"/>
      <w:bookmarkStart w:id="345" w:name="_Toc265777660"/>
      <w:bookmarkStart w:id="346" w:name="_Toc266746773"/>
      <w:r w:rsidRPr="007D60AF">
        <w:t>Segundo</w:t>
      </w:r>
      <w:r w:rsidR="00E17008" w:rsidRPr="007D60AF">
        <w:t xml:space="preserve"> Caso de Estudo </w:t>
      </w:r>
      <w:r w:rsidR="002224AA" w:rsidRPr="007D60AF">
        <w:t>–</w:t>
      </w:r>
      <w:r w:rsidR="00E17008" w:rsidRPr="007D60AF">
        <w:t xml:space="preserve"> </w:t>
      </w:r>
      <w:r w:rsidR="001B0828" w:rsidRPr="007D60AF">
        <w:t>Camiolog</w:t>
      </w:r>
      <w:bookmarkEnd w:id="340"/>
      <w:bookmarkEnd w:id="341"/>
      <w:bookmarkEnd w:id="342"/>
      <w:bookmarkEnd w:id="343"/>
      <w:bookmarkEnd w:id="344"/>
      <w:bookmarkEnd w:id="345"/>
      <w:bookmarkEnd w:id="346"/>
    </w:p>
    <w:p w14:paraId="0A60E37A" w14:textId="4CF3F83B" w:rsidR="00AF58E8" w:rsidRDefault="004B5363" w:rsidP="009D007F">
      <w:r>
        <w:t xml:space="preserve">A empresa </w:t>
      </w:r>
      <w:r w:rsidR="000B4BEB">
        <w:t>Camiolog</w:t>
      </w:r>
      <w:r>
        <w:t xml:space="preserve"> foi fundada em </w:t>
      </w:r>
      <w:r w:rsidR="002277B5">
        <w:t xml:space="preserve">2011 pelo </w:t>
      </w:r>
      <w:r w:rsidR="00882EA7">
        <w:t>ex vice presidente da Google</w:t>
      </w:r>
      <w:r w:rsidR="00E12826">
        <w:t>,</w:t>
      </w:r>
      <w:r w:rsidR="00882EA7">
        <w:t xml:space="preserve"> Carter Maslan</w:t>
      </w:r>
      <w:r w:rsidR="00E12826">
        <w:t xml:space="preserve"> e outros </w:t>
      </w:r>
      <w:r w:rsidR="0053608E">
        <w:t>engenheiros de software</w:t>
      </w:r>
      <w:r w:rsidR="0044587E">
        <w:t>,</w:t>
      </w:r>
      <w:r w:rsidR="0053608E">
        <w:t xml:space="preserve"> em San Mateo, CA.</w:t>
      </w:r>
      <w:r w:rsidR="00BC123A">
        <w:t xml:space="preserve"> </w:t>
      </w:r>
      <w:r w:rsidR="00FA1626">
        <w:t xml:space="preserve">A empresa desenvolve um </w:t>
      </w:r>
      <w:r w:rsidR="00841A8F">
        <w:t xml:space="preserve">sistema </w:t>
      </w:r>
      <w:r w:rsidR="00A814D3">
        <w:t xml:space="preserve">integrado </w:t>
      </w:r>
      <w:r w:rsidR="009B796A">
        <w:t>de monitoramento de imagens</w:t>
      </w:r>
      <w:r w:rsidR="00A814D3">
        <w:t xml:space="preserve"> utilizando smartphones</w:t>
      </w:r>
      <w:r w:rsidR="000B5ED7">
        <w:t xml:space="preserve"> (iOS e Android)</w:t>
      </w:r>
      <w:r w:rsidR="00A814D3">
        <w:t xml:space="preserve"> como </w:t>
      </w:r>
      <w:r w:rsidR="004335D6">
        <w:t xml:space="preserve">câmeras e também como ferramenta de visualização dos dados. </w:t>
      </w:r>
      <w:r w:rsidR="00404709">
        <w:t xml:space="preserve">A estrutura </w:t>
      </w:r>
      <w:r w:rsidR="00ED63A5">
        <w:t xml:space="preserve">de </w:t>
      </w:r>
      <w:r w:rsidR="00ED63A5" w:rsidRPr="00ED63A5">
        <w:t>software</w:t>
      </w:r>
      <w:r w:rsidR="00ED63A5">
        <w:t xml:space="preserve"> </w:t>
      </w:r>
      <w:del w:id="347" w:author="Joao Fernando Oliveira" w:date="2014-07-12T21:45:00Z">
        <w:r w:rsidR="000D5379" w:rsidDel="00AD5242">
          <w:delText>da empresa</w:delText>
        </w:r>
      </w:del>
      <w:ins w:id="348" w:author="Joao Fernando Oliveira" w:date="2014-07-12T21:45:00Z">
        <w:r w:rsidR="00AD5242">
          <w:t>desenvolvida pela Cheesecake</w:t>
        </w:r>
      </w:ins>
      <w:r w:rsidR="000D5379">
        <w:t xml:space="preserve"> </w:t>
      </w:r>
      <w:r w:rsidR="00404709" w:rsidRPr="00ED63A5">
        <w:t>possui</w:t>
      </w:r>
      <w:r w:rsidR="00404709">
        <w:t xml:space="preserve"> um sistema de redes neurais que </w:t>
      </w:r>
      <w:r w:rsidR="00302AFE">
        <w:t xml:space="preserve">se treina utilizando </w:t>
      </w:r>
      <w:r w:rsidR="00707F6E">
        <w:t xml:space="preserve">as imagens das câmeras (em conjunto com outputs de algoritmos de detecção de movimento) como inputs da rede. Para </w:t>
      </w:r>
      <w:del w:id="349" w:author="Joao Fernando Oliveira" w:date="2014-07-12T21:44:00Z">
        <w:r w:rsidR="00707F6E" w:rsidDel="00AD5242">
          <w:delText xml:space="preserve">recalcular </w:delText>
        </w:r>
      </w:del>
      <w:ins w:id="350" w:author="Joao Fernando Oliveira" w:date="2014-07-12T21:44:00Z">
        <w:r w:rsidR="00AD5242">
          <w:t xml:space="preserve">definir </w:t>
        </w:r>
      </w:ins>
      <w:r w:rsidR="00707F6E">
        <w:t>o peso dos neurônios</w:t>
      </w:r>
      <w:ins w:id="351" w:author="Joao Fernando Oliveira" w:date="2014-07-12T21:44:00Z">
        <w:r w:rsidR="00AD5242">
          <w:t>, durante o treinamento,</w:t>
        </w:r>
      </w:ins>
      <w:r w:rsidR="00707F6E">
        <w:t xml:space="preserve"> a equação utiliza o input que o usuário insere no programa </w:t>
      </w:r>
      <w:r w:rsidR="00AF58E8">
        <w:t>através</w:t>
      </w:r>
      <w:r w:rsidR="00707F6E">
        <w:t xml:space="preserve"> de ações positivas (</w:t>
      </w:r>
      <w:r w:rsidR="00707F6E" w:rsidRPr="00707F6E">
        <w:rPr>
          <w:i/>
        </w:rPr>
        <w:t>Star</w:t>
      </w:r>
      <w:r w:rsidR="00707F6E">
        <w:t>) e ações negativas (</w:t>
      </w:r>
      <w:r w:rsidR="00707F6E">
        <w:rPr>
          <w:i/>
        </w:rPr>
        <w:t>Hide)</w:t>
      </w:r>
      <w:r w:rsidR="00707F6E">
        <w:t>.</w:t>
      </w:r>
      <w:r w:rsidR="009D007F">
        <w:t xml:space="preserve"> </w:t>
      </w:r>
      <w:r w:rsidR="00AF58E8">
        <w:t>Se</w:t>
      </w:r>
      <w:r w:rsidR="007C45DB">
        <w:t xml:space="preserve"> adaptando ao</w:t>
      </w:r>
      <w:r w:rsidR="00AF58E8">
        <w:t xml:space="preserve"> </w:t>
      </w:r>
      <w:r w:rsidR="00F43EC9">
        <w:t xml:space="preserve">interesse do usuário, o sistema </w:t>
      </w:r>
      <w:r w:rsidR="003E3074">
        <w:t xml:space="preserve">organiza os eventos relevantes gravados pelas câmeras em </w:t>
      </w:r>
      <w:r w:rsidR="00E15529">
        <w:t>segmentos</w:t>
      </w:r>
      <w:r w:rsidR="00AC6680">
        <w:t xml:space="preserve"> </w:t>
      </w:r>
      <w:r w:rsidR="00E66496">
        <w:t xml:space="preserve">e é capaz de resumir </w:t>
      </w:r>
      <w:r w:rsidR="007E76E3">
        <w:t xml:space="preserve">dias de gravação </w:t>
      </w:r>
      <w:r w:rsidR="009158DA">
        <w:t xml:space="preserve">em </w:t>
      </w:r>
      <w:r w:rsidR="00FD6F10">
        <w:t>minutos de informaç</w:t>
      </w:r>
      <w:r w:rsidR="00CB0DDA">
        <w:t>ões</w:t>
      </w:r>
      <w:r w:rsidR="00FD6F10">
        <w:t xml:space="preserve"> relevante</w:t>
      </w:r>
      <w:r w:rsidR="00CB0DDA">
        <w:t>s.</w:t>
      </w:r>
    </w:p>
    <w:p w14:paraId="4203763E" w14:textId="77777777" w:rsidR="00260A0C" w:rsidRDefault="007648E2" w:rsidP="009D007F">
      <w:r>
        <w:t xml:space="preserve">Para que seja possível </w:t>
      </w:r>
      <w:r w:rsidR="00911DAB">
        <w:t xml:space="preserve">manter servidores </w:t>
      </w:r>
      <w:r w:rsidR="00875433">
        <w:t>integrados</w:t>
      </w:r>
      <w:r w:rsidR="00E20A7C">
        <w:t xml:space="preserve"> com milhares de câmeras é essencial distribuir o processamento de movimento nos dispositivos que realizam o </w:t>
      </w:r>
      <w:r w:rsidR="00E20A7C">
        <w:rPr>
          <w:i/>
        </w:rPr>
        <w:t>upload</w:t>
      </w:r>
      <w:r w:rsidR="00E20A7C">
        <w:t xml:space="preserve"> das imagens. </w:t>
      </w:r>
      <w:r w:rsidR="007D2192">
        <w:t xml:space="preserve">Sendo assim, </w:t>
      </w:r>
      <w:r w:rsidR="00635D6C">
        <w:t>os dispositivos mó</w:t>
      </w:r>
      <w:r w:rsidR="007A533C">
        <w:t>veis –  utilizando OpenCV –</w:t>
      </w:r>
      <w:r w:rsidR="00453754">
        <w:t xml:space="preserve"> </w:t>
      </w:r>
      <w:r w:rsidR="007944BC">
        <w:t>tratam</w:t>
      </w:r>
      <w:r w:rsidR="007D0F90">
        <w:t xml:space="preserve"> as imagens em tempo real </w:t>
      </w:r>
      <w:r w:rsidR="00F94F49">
        <w:t xml:space="preserve">e apenas enviam para os servidores os conteúdos </w:t>
      </w:r>
      <w:r w:rsidR="000536A2">
        <w:t>que contem movimento.</w:t>
      </w:r>
      <w:r w:rsidR="004027EB">
        <w:t xml:space="preserve"> Dessa maneira, torna-se escalável </w:t>
      </w:r>
      <w:r w:rsidR="00EA0DCF">
        <w:t xml:space="preserve">processar </w:t>
      </w:r>
      <w:r w:rsidR="000304A8">
        <w:t>o</w:t>
      </w:r>
      <w:r w:rsidR="00EA0DCF">
        <w:t xml:space="preserve"> conteúdo de imagens </w:t>
      </w:r>
      <w:r w:rsidR="001C38FD">
        <w:t>em tempo real de milhares (ou até milhões) de câmeras.</w:t>
      </w:r>
    </w:p>
    <w:p w14:paraId="19DC07D6" w14:textId="3E543489" w:rsidR="00497BAB" w:rsidRDefault="00117DA4" w:rsidP="009D007F">
      <w:r>
        <w:t>P</w:t>
      </w:r>
      <w:r w:rsidR="00F27226">
        <w:t>ara que o sist</w:t>
      </w:r>
      <w:r>
        <w:t xml:space="preserve">ema funcione de maneira segura, é essencial que o aplicativo da </w:t>
      </w:r>
      <w:r w:rsidR="00C0615A">
        <w:t>câmera</w:t>
      </w:r>
      <w:r>
        <w:t xml:space="preserve"> seja extremamente robusto </w:t>
      </w:r>
      <w:r w:rsidR="00C42F20">
        <w:t>em cenários</w:t>
      </w:r>
      <w:r w:rsidR="00A0135A">
        <w:t xml:space="preserve"> nos quais </w:t>
      </w:r>
      <w:r w:rsidR="0089235D">
        <w:t>seu funcionamento se dá de maneira ininterrupta por meses, ou até anos.</w:t>
      </w:r>
      <w:r w:rsidR="008F435E">
        <w:t xml:space="preserve"> Essa tarefa se torna mais complicada </w:t>
      </w:r>
      <w:r w:rsidR="00D500B6">
        <w:t xml:space="preserve">devido </w:t>
      </w:r>
      <w:r w:rsidR="00A178F0">
        <w:t>à</w:t>
      </w:r>
      <w:r w:rsidR="00D500B6">
        <w:t xml:space="preserve"> </w:t>
      </w:r>
      <w:r w:rsidR="000124F2">
        <w:t>segmentação</w:t>
      </w:r>
      <w:r w:rsidR="004136D9">
        <w:t xml:space="preserve"> da linguagem Android </w:t>
      </w:r>
      <w:r w:rsidR="00F80C3E">
        <w:t xml:space="preserve">– </w:t>
      </w:r>
      <w:r w:rsidR="004136D9">
        <w:t xml:space="preserve">atualmente possui versões de diversas empresas que </w:t>
      </w:r>
      <w:r w:rsidR="00EE4BAB">
        <w:t>o utiliza</w:t>
      </w:r>
      <w:r w:rsidR="00F80C3E">
        <w:t>m</w:t>
      </w:r>
      <w:r w:rsidR="00EE4BAB">
        <w:t xml:space="preserve"> em seus produtos</w:t>
      </w:r>
      <w:r w:rsidR="00A63D81">
        <w:t>.</w:t>
      </w:r>
      <w:r w:rsidR="00452575">
        <w:t xml:space="preserve"> Em conjunto com a segmentação, </w:t>
      </w:r>
      <w:r w:rsidR="00D02618">
        <w:t xml:space="preserve">os algoritmos do OpenCV de detecção de movimento </w:t>
      </w:r>
      <w:r w:rsidR="002425FE">
        <w:t xml:space="preserve">podem </w:t>
      </w:r>
      <w:r w:rsidR="0009457E">
        <w:t xml:space="preserve">consumir a memória do dispositivo, </w:t>
      </w:r>
      <w:r w:rsidR="009A3FB3">
        <w:t xml:space="preserve">desligando a câmera e </w:t>
      </w:r>
      <w:r w:rsidR="009F056F">
        <w:t xml:space="preserve">criando um cenário </w:t>
      </w:r>
      <w:del w:id="352" w:author="Joao Fernando Oliveira" w:date="2014-07-12T21:46:00Z">
        <w:r w:rsidR="009F056F" w:rsidDel="00863EB5">
          <w:delText xml:space="preserve">perigoso </w:delText>
        </w:r>
      </w:del>
      <w:ins w:id="353" w:author="Joao Fernando Oliveira" w:date="2014-07-12T21:46:00Z">
        <w:r w:rsidR="00863EB5">
          <w:t xml:space="preserve">crítico </w:t>
        </w:r>
      </w:ins>
      <w:r w:rsidR="009F056F">
        <w:t>para o usuário.</w:t>
      </w:r>
    </w:p>
    <w:p w14:paraId="29255205" w14:textId="3F704AB4" w:rsidR="000A1036" w:rsidRPr="00707F6E" w:rsidRDefault="00B53B76" w:rsidP="009D007F">
      <w:r>
        <w:t xml:space="preserve">Os desafios </w:t>
      </w:r>
      <w:r w:rsidR="007F10C6">
        <w:t xml:space="preserve">gerenciais </w:t>
      </w:r>
      <w:r w:rsidR="000A1036">
        <w:t xml:space="preserve">encontrados </w:t>
      </w:r>
      <w:r w:rsidR="00D33DAF">
        <w:t>na Camiolog</w:t>
      </w:r>
      <w:r w:rsidR="0023014F">
        <w:t xml:space="preserve"> tem um caráter </w:t>
      </w:r>
      <w:r w:rsidR="003D138E">
        <w:t>mais técnico</w:t>
      </w:r>
      <w:r w:rsidR="00A83404">
        <w:t xml:space="preserve"> (</w:t>
      </w:r>
      <w:r w:rsidR="00D33C76">
        <w:t>quando comparado</w:t>
      </w:r>
      <w:r w:rsidR="00437709">
        <w:t>s</w:t>
      </w:r>
      <w:r w:rsidR="00D33C76">
        <w:t xml:space="preserve"> ao</w:t>
      </w:r>
      <w:r w:rsidR="00F61681">
        <w:t>s do</w:t>
      </w:r>
      <w:r w:rsidR="00A83404">
        <w:t xml:space="preserve"> primeiro caso de estudo)</w:t>
      </w:r>
      <w:r w:rsidR="003D138E">
        <w:t xml:space="preserve"> devido</w:t>
      </w:r>
      <w:r w:rsidR="00550A64">
        <w:t xml:space="preserve"> aos riscos </w:t>
      </w:r>
      <w:r w:rsidR="002F009A">
        <w:t xml:space="preserve">– </w:t>
      </w:r>
      <w:r w:rsidR="00550A64">
        <w:t xml:space="preserve">em tempo real </w:t>
      </w:r>
      <w:r w:rsidR="002F009A">
        <w:t xml:space="preserve">– </w:t>
      </w:r>
      <w:r w:rsidR="00550A64">
        <w:t xml:space="preserve">de seu </w:t>
      </w:r>
      <w:r w:rsidR="00943F45">
        <w:t>produto</w:t>
      </w:r>
      <w:ins w:id="354" w:author="Joao Fernando Oliveira" w:date="2014-07-12T21:47:00Z">
        <w:r w:rsidR="00863EB5">
          <w:t xml:space="preserve"> falhar</w:t>
        </w:r>
      </w:ins>
      <w:r w:rsidR="00E565F2">
        <w:t>.</w:t>
      </w:r>
      <w:r w:rsidR="009F2FB4">
        <w:t xml:space="preserve"> </w:t>
      </w:r>
      <w:r w:rsidR="006F0DA2">
        <w:t xml:space="preserve">Essa característica salienta </w:t>
      </w:r>
      <w:r w:rsidR="008A0FDB">
        <w:t>a</w:t>
      </w:r>
      <w:r w:rsidR="00657929">
        <w:t xml:space="preserve"> necessidade </w:t>
      </w:r>
      <w:r w:rsidR="00984B2F">
        <w:t>de aprimora</w:t>
      </w:r>
      <w:r w:rsidR="00854303">
        <w:t>mento na</w:t>
      </w:r>
      <w:r w:rsidR="00984B2F">
        <w:t xml:space="preserve"> </w:t>
      </w:r>
      <w:del w:id="355" w:author="Joao Fernando Oliveira" w:date="2014-07-12T16:39:00Z">
        <w:r w:rsidR="00984B2F" w:rsidDel="002A3B70">
          <w:delText>gerê</w:delText>
        </w:r>
        <w:r w:rsidR="00854303" w:rsidDel="002A3B70">
          <w:delText>ncia</w:delText>
        </w:r>
      </w:del>
      <w:ins w:id="356" w:author="Joao Fernando Oliveira" w:date="2014-07-12T16:39:00Z">
        <w:r w:rsidR="002A3B70">
          <w:t>gestão</w:t>
        </w:r>
      </w:ins>
      <w:r w:rsidR="00984B2F">
        <w:t xml:space="preserve"> d</w:t>
      </w:r>
      <w:r w:rsidR="00E64BD5">
        <w:t>os</w:t>
      </w:r>
      <w:r w:rsidR="0019403F">
        <w:t xml:space="preserve"> </w:t>
      </w:r>
      <w:r w:rsidR="009C1807">
        <w:t xml:space="preserve">processos de </w:t>
      </w:r>
      <w:r w:rsidR="009173A4">
        <w:t xml:space="preserve">desenvolvimento </w:t>
      </w:r>
      <w:r w:rsidR="009C1807">
        <w:t xml:space="preserve">software </w:t>
      </w:r>
      <w:r w:rsidR="00DF7685">
        <w:t>n</w:t>
      </w:r>
      <w:r w:rsidR="00C67977">
        <w:t xml:space="preserve">a Cheesecake Labs, para garantir </w:t>
      </w:r>
      <w:r w:rsidR="008C5DB3">
        <w:t>se</w:t>
      </w:r>
      <w:r w:rsidR="004B7783">
        <w:t>mpre o perfeito funcionamento</w:t>
      </w:r>
      <w:r w:rsidR="008C5DB3">
        <w:t xml:space="preserve"> </w:t>
      </w:r>
      <w:r w:rsidR="0066453B">
        <w:t xml:space="preserve">de </w:t>
      </w:r>
      <w:r w:rsidR="008C5DB3" w:rsidRPr="00891525">
        <w:rPr>
          <w:i/>
        </w:rPr>
        <w:t>features</w:t>
      </w:r>
      <w:r w:rsidR="008C5DB3">
        <w:t xml:space="preserve"> </w:t>
      </w:r>
      <w:r w:rsidR="0066453B">
        <w:t xml:space="preserve">de risco </w:t>
      </w:r>
      <w:r w:rsidR="00FF01AE">
        <w:t>n</w:t>
      </w:r>
      <w:r w:rsidR="0066453B">
        <w:t>o produto</w:t>
      </w:r>
      <w:r w:rsidR="00BE26C8">
        <w:t xml:space="preserve"> realizado</w:t>
      </w:r>
      <w:r w:rsidR="003A006C">
        <w:t xml:space="preserve"> com </w:t>
      </w:r>
      <w:r w:rsidR="00117C89">
        <w:t xml:space="preserve"> a Camiolog</w:t>
      </w:r>
      <w:r w:rsidR="008C5DB3">
        <w:t>.</w:t>
      </w:r>
    </w:p>
    <w:p w14:paraId="17C842EA" w14:textId="77777777" w:rsidR="00FA721D" w:rsidRDefault="00B77D40" w:rsidP="00B679E3">
      <w:pPr>
        <w:pStyle w:val="Heading1"/>
        <w:rPr>
          <w:rFonts w:ascii="Tahoma" w:hAnsi="Tahoma"/>
        </w:rPr>
      </w:pPr>
      <w:bookmarkStart w:id="357" w:name="_Toc265764110"/>
      <w:bookmarkStart w:id="358" w:name="_Toc265774357"/>
      <w:bookmarkStart w:id="359" w:name="_Toc265777677"/>
      <w:bookmarkStart w:id="360" w:name="_Toc266746774"/>
      <w:r w:rsidRPr="00B679E3">
        <w:rPr>
          <w:rFonts w:ascii="Tahoma" w:hAnsi="Tahoma"/>
        </w:rPr>
        <w:t>Normas</w:t>
      </w:r>
      <w:bookmarkEnd w:id="357"/>
      <w:r w:rsidR="00770A90" w:rsidRPr="00B679E3">
        <w:rPr>
          <w:rFonts w:ascii="Tahoma" w:hAnsi="Tahoma"/>
        </w:rPr>
        <w:t>, Metodologias e Modelos</w:t>
      </w:r>
      <w:bookmarkEnd w:id="358"/>
      <w:bookmarkEnd w:id="359"/>
      <w:bookmarkEnd w:id="360"/>
    </w:p>
    <w:p w14:paraId="78BBCE37" w14:textId="77777777" w:rsidR="00973613" w:rsidRDefault="005621B3" w:rsidP="00973613">
      <w:r>
        <w:t>Neste capítulo serão estudadas as normas</w:t>
      </w:r>
      <w:r w:rsidR="00C83F33">
        <w:t>, metodologias e modelos</w:t>
      </w:r>
      <w:r w:rsidR="00E0156F">
        <w:t xml:space="preserve"> mais consagrado</w:t>
      </w:r>
      <w:r>
        <w:t xml:space="preserve">s de </w:t>
      </w:r>
      <w:del w:id="361" w:author="Joao Fernando Oliveira" w:date="2014-07-12T16:39:00Z">
        <w:r w:rsidDel="002A3B70">
          <w:delText>gerência</w:delText>
        </w:r>
      </w:del>
      <w:ins w:id="362" w:author="Joao Fernando Oliveira" w:date="2014-07-12T16:39:00Z">
        <w:r w:rsidR="002A3B70">
          <w:t>gestão</w:t>
        </w:r>
      </w:ins>
      <w:r>
        <w:t xml:space="preserve"> </w:t>
      </w:r>
      <w:r w:rsidR="00397B66">
        <w:t xml:space="preserve">projetos, </w:t>
      </w:r>
      <w:del w:id="363" w:author="Joao Fernando Oliveira" w:date="2014-07-12T16:39:00Z">
        <w:r w:rsidR="00397B66" w:rsidDel="002A3B70">
          <w:delText>gerência</w:delText>
        </w:r>
      </w:del>
      <w:ins w:id="364" w:author="Joao Fernando Oliveira" w:date="2014-07-12T16:39:00Z">
        <w:r w:rsidR="002A3B70">
          <w:t>gestão</w:t>
        </w:r>
      </w:ins>
      <w:r w:rsidR="00397B66">
        <w:t xml:space="preserve"> de desenvol</w:t>
      </w:r>
      <w:r w:rsidR="00F37597">
        <w:t>vimento de software e modelagem</w:t>
      </w:r>
      <w:r w:rsidR="00873FF8">
        <w:t xml:space="preserve"> de processos</w:t>
      </w:r>
      <w:r w:rsidR="00F37597">
        <w:t>. A</w:t>
      </w:r>
      <w:r w:rsidR="00206F3A">
        <w:t xml:space="preserve"> metodologia de</w:t>
      </w:r>
      <w:r w:rsidR="00F37597">
        <w:t xml:space="preserve"> escolha </w:t>
      </w:r>
      <w:r w:rsidR="00C17A8F">
        <w:t>das</w:t>
      </w:r>
      <w:r w:rsidR="007A79C7">
        <w:t xml:space="preserve"> referencias a serem estudadas </w:t>
      </w:r>
      <w:r w:rsidR="007D006A">
        <w:t xml:space="preserve">foi buscar na web quais eram </w:t>
      </w:r>
      <w:r w:rsidR="004F7CB0">
        <w:t xml:space="preserve">os temas </w:t>
      </w:r>
      <w:r w:rsidR="003567F7">
        <w:t xml:space="preserve">que possuíam mais </w:t>
      </w:r>
      <w:r w:rsidR="002C1093">
        <w:t>citações</w:t>
      </w:r>
      <w:r w:rsidR="00085C96">
        <w:t xml:space="preserve"> (que mais estão em pauta).</w:t>
      </w:r>
    </w:p>
    <w:p w14:paraId="57E3118F" w14:textId="77777777" w:rsidR="00E05A1C" w:rsidRPr="00973613" w:rsidRDefault="00E05A1C" w:rsidP="00973613">
      <w:r>
        <w:t xml:space="preserve">Na seção de </w:t>
      </w:r>
      <w:del w:id="365" w:author="Joao Fernando Oliveira" w:date="2014-07-12T16:39:00Z">
        <w:r w:rsidDel="002A3B70">
          <w:delText>gerência</w:delText>
        </w:r>
      </w:del>
      <w:ins w:id="366" w:author="Joao Fernando Oliveira" w:date="2014-07-12T16:39:00Z">
        <w:r w:rsidR="002A3B70">
          <w:t>gestão</w:t>
        </w:r>
      </w:ins>
      <w:r>
        <w:t xml:space="preserve"> de projetos serão estudados o Guia PMBoK e a norma </w:t>
      </w:r>
      <w:r w:rsidR="002470D5">
        <w:t xml:space="preserve">21500; Na seção de </w:t>
      </w:r>
      <w:del w:id="367" w:author="Joao Fernando Oliveira" w:date="2014-07-12T16:39:00Z">
        <w:r w:rsidR="002470D5" w:rsidDel="002A3B70">
          <w:delText>gerência</w:delText>
        </w:r>
      </w:del>
      <w:ins w:id="368" w:author="Joao Fernando Oliveira" w:date="2014-07-12T16:39:00Z">
        <w:r w:rsidR="002A3B70">
          <w:t>gestão</w:t>
        </w:r>
      </w:ins>
      <w:r w:rsidR="002470D5">
        <w:t xml:space="preserve"> de desenvolvimento de software serão estudados </w:t>
      </w:r>
      <w:r w:rsidR="00C140D2">
        <w:t xml:space="preserve">o CMMI-DEV e o MPS.br; Na seção de modelagem de processos serão estudados o BPMN, </w:t>
      </w:r>
      <w:r w:rsidR="00E97EA6">
        <w:t xml:space="preserve">o UML e </w:t>
      </w:r>
      <w:r w:rsidR="00F33784">
        <w:t>o IDEF-0.</w:t>
      </w:r>
    </w:p>
    <w:p w14:paraId="3D258546" w14:textId="77777777" w:rsidR="00FC0DD1" w:rsidRPr="00B679E3" w:rsidRDefault="000211A3" w:rsidP="00B679E3">
      <w:pPr>
        <w:pStyle w:val="Heading2"/>
      </w:pPr>
      <w:bookmarkStart w:id="369" w:name="_Toc266746775"/>
      <w:del w:id="370" w:author="Joao Fernando Oliveira" w:date="2014-07-12T16:39:00Z">
        <w:r w:rsidDel="002A3B70">
          <w:delText>Gerência</w:delText>
        </w:r>
      </w:del>
      <w:ins w:id="371" w:author="Joao Fernando Oliveira" w:date="2014-07-12T16:39:00Z">
        <w:r w:rsidR="002A3B70">
          <w:t>Gestão</w:t>
        </w:r>
      </w:ins>
      <w:r>
        <w:t xml:space="preserve"> de Projetos</w:t>
      </w:r>
      <w:bookmarkEnd w:id="369"/>
    </w:p>
    <w:p w14:paraId="63769E9A" w14:textId="77777777" w:rsidR="00BC2206" w:rsidRPr="00B679E3" w:rsidRDefault="00BC2206" w:rsidP="00B679E3">
      <w:r w:rsidRPr="00B679E3">
        <w:t xml:space="preserve">Nesta seção será feita uma breve introdução e resumo das principais normas, metodologias e modelos de </w:t>
      </w:r>
      <w:del w:id="372" w:author="Joao Fernando Oliveira" w:date="2014-07-12T16:39:00Z">
        <w:r w:rsidR="0029567A" w:rsidDel="002A3B70">
          <w:delText>gerência</w:delText>
        </w:r>
      </w:del>
      <w:ins w:id="373" w:author="Joao Fernando Oliveira" w:date="2014-07-12T16:39:00Z">
        <w:r w:rsidR="002A3B70">
          <w:t>gestão</w:t>
        </w:r>
      </w:ins>
      <w:r w:rsidR="00ED17DB">
        <w:t xml:space="preserve"> de projetos</w:t>
      </w:r>
      <w:r w:rsidR="00CC078C">
        <w:t>.</w:t>
      </w:r>
    </w:p>
    <w:p w14:paraId="58AF616C" w14:textId="77777777" w:rsidR="00FC0DD1" w:rsidRPr="00B679E3" w:rsidRDefault="00FC0DD1" w:rsidP="00B679E3">
      <w:pPr>
        <w:pStyle w:val="Heading3"/>
      </w:pPr>
      <w:bookmarkStart w:id="374" w:name="_Toc266746776"/>
      <w:r w:rsidRPr="00B679E3">
        <w:t>Project Ma</w:t>
      </w:r>
      <w:r w:rsidR="00E56767">
        <w:t>nagement Body of Knowledge (PMBo</w:t>
      </w:r>
      <w:r w:rsidRPr="00B679E3">
        <w:t>K)</w:t>
      </w:r>
      <w:bookmarkEnd w:id="374"/>
    </w:p>
    <w:p w14:paraId="5B394027" w14:textId="77777777" w:rsidR="00740E79" w:rsidRPr="00B679E3" w:rsidRDefault="00740E79" w:rsidP="00B679E3">
      <w:pPr>
        <w:pStyle w:val="Heading4"/>
      </w:pPr>
      <w:r w:rsidRPr="00B679E3">
        <w:t>Histórico</w:t>
      </w:r>
    </w:p>
    <w:p w14:paraId="3E5F02CB" w14:textId="6638F4B6" w:rsidR="00740E79" w:rsidRPr="00B679E3" w:rsidRDefault="00CA7E27" w:rsidP="00B679E3">
      <w:r w:rsidRPr="00CA7E27">
        <w:rPr>
          <w:iCs/>
        </w:rPr>
        <w:t>O Guia PMBo</w:t>
      </w:r>
      <w:r w:rsidR="00740E79" w:rsidRPr="00CA7E27">
        <w:rPr>
          <w:iCs/>
        </w:rPr>
        <w:t>K</w:t>
      </w:r>
      <w:r w:rsidR="00740E79" w:rsidRPr="00CA7E27">
        <w:rPr>
          <w:rStyle w:val="apple-converted-space"/>
          <w:color w:val="252525"/>
        </w:rPr>
        <w:t> </w:t>
      </w:r>
      <w:r w:rsidR="00740E79" w:rsidRPr="00B679E3">
        <w:t>foi publicado pela primeira vez pelo</w:t>
      </w:r>
      <w:r w:rsidR="00740E79" w:rsidRPr="00B679E3">
        <w:rPr>
          <w:rStyle w:val="apple-converted-space"/>
          <w:color w:val="252525"/>
        </w:rPr>
        <w:t> </w:t>
      </w:r>
      <w:r w:rsidR="00740E79" w:rsidRPr="00B679E3">
        <w:t>Project Man</w:t>
      </w:r>
      <w:r w:rsidR="00740E79" w:rsidRPr="00B679E3">
        <w:t>a</w:t>
      </w:r>
      <w:r w:rsidR="00740E79" w:rsidRPr="00B679E3">
        <w:t>gement Institute</w:t>
      </w:r>
      <w:r w:rsidR="00740E79" w:rsidRPr="00B679E3">
        <w:rPr>
          <w:rStyle w:val="apple-converted-space"/>
          <w:color w:val="252525"/>
        </w:rPr>
        <w:t> </w:t>
      </w:r>
      <w:r w:rsidR="00740E79" w:rsidRPr="00B679E3">
        <w:t>(PMI) como um</w:t>
      </w:r>
      <w:r w:rsidR="00740E79" w:rsidRPr="00B679E3">
        <w:rPr>
          <w:rStyle w:val="apple-converted-space"/>
          <w:color w:val="252525"/>
        </w:rPr>
        <w:t> </w:t>
      </w:r>
      <w:r w:rsidR="00740E79" w:rsidRPr="00B679E3">
        <w:rPr>
          <w:i/>
        </w:rPr>
        <w:t>white paper</w:t>
      </w:r>
      <w:r w:rsidR="00740E79" w:rsidRPr="00B679E3">
        <w:rPr>
          <w:rStyle w:val="apple-converted-space"/>
          <w:color w:val="252525"/>
        </w:rPr>
        <w:t> </w:t>
      </w:r>
      <w:r w:rsidR="00740E79" w:rsidRPr="00B679E3">
        <w:t xml:space="preserve">em 1983 na tentativa de documentar e padronizar as práticas que são normalmente aceitas na </w:t>
      </w:r>
      <w:del w:id="375" w:author="Joao Fernando Oliveira" w:date="2014-07-12T16:39:00Z">
        <w:r w:rsidR="00740E79" w:rsidRPr="00B679E3" w:rsidDel="002A3B70">
          <w:delText>gerência</w:delText>
        </w:r>
      </w:del>
      <w:ins w:id="376" w:author="Joao Fernando Oliveira" w:date="2014-07-12T16:39:00Z">
        <w:r w:rsidR="002A3B70">
          <w:t>gestão</w:t>
        </w:r>
      </w:ins>
      <w:r w:rsidR="00740E79" w:rsidRPr="00B679E3">
        <w:t xml:space="preserve"> de projetos. A primeira edição foi publicada em 1996, seguida pela</w:t>
      </w:r>
      <w:ins w:id="377" w:author="Joao Fernando Oliveira" w:date="2014-07-13T07:46:00Z">
        <w:r w:rsidR="00D74CF3">
          <w:t>s</w:t>
        </w:r>
      </w:ins>
      <w:r w:rsidR="00740E79" w:rsidRPr="00B679E3">
        <w:t xml:space="preserve"> segunda</w:t>
      </w:r>
      <w:ins w:id="378" w:author="Joao Fernando Oliveira" w:date="2014-07-13T07:46:00Z">
        <w:r w:rsidR="00D74CF3">
          <w:t xml:space="preserve"> e terceira</w:t>
        </w:r>
      </w:ins>
      <w:r w:rsidR="00740E79" w:rsidRPr="00B679E3">
        <w:t xml:space="preserve"> ediç</w:t>
      </w:r>
      <w:ins w:id="379" w:author="Joao Fernando Oliveira" w:date="2014-07-13T07:46:00Z">
        <w:r w:rsidR="00D74CF3">
          <w:t>ões</w:t>
        </w:r>
      </w:ins>
      <w:del w:id="380" w:author="Joao Fernando Oliveira" w:date="2014-07-13T07:46:00Z">
        <w:r w:rsidR="00740E79" w:rsidRPr="00B679E3" w:rsidDel="00D74CF3">
          <w:delText>ão</w:delText>
        </w:r>
      </w:del>
      <w:r w:rsidR="00740E79" w:rsidRPr="00B679E3">
        <w:t xml:space="preserve"> em 2000</w:t>
      </w:r>
      <w:ins w:id="381" w:author="Joao Fernando Oliveira" w:date="2014-07-13T07:45:00Z">
        <w:r w:rsidR="00D74CF3">
          <w:t xml:space="preserve"> e </w:t>
        </w:r>
      </w:ins>
      <w:ins w:id="382" w:author="Joao Fernando Oliveira" w:date="2014-07-13T07:46:00Z">
        <w:r w:rsidR="00D74CF3">
          <w:t>20</w:t>
        </w:r>
      </w:ins>
      <w:ins w:id="383" w:author="Joao Fernando Oliveira" w:date="2014-07-13T07:47:00Z">
        <w:r w:rsidR="00D74CF3">
          <w:t>04</w:t>
        </w:r>
      </w:ins>
      <w:ins w:id="384" w:author="Joao Fernando Oliveira" w:date="2014-07-12T21:50:00Z">
        <w:r w:rsidR="00D74CF3">
          <w:t>.</w:t>
        </w:r>
      </w:ins>
      <w:del w:id="385" w:author="Joao Fernando Oliveira" w:date="2014-07-13T07:47:00Z">
        <w:r w:rsidR="00740E79" w:rsidRPr="00B679E3" w:rsidDel="00D74CF3">
          <w:delText>.</w:delText>
        </w:r>
      </w:del>
    </w:p>
    <w:p w14:paraId="5DFAEB6E" w14:textId="3210E18E" w:rsidR="00740E79" w:rsidRPr="00B679E3" w:rsidRDefault="00740E79" w:rsidP="00B679E3">
      <w:del w:id="386" w:author="Joao Fernando Oliveira" w:date="2014-07-13T07:47:00Z">
        <w:r w:rsidRPr="00B679E3" w:rsidDel="00D74CF3">
          <w:delText>Em 2004, o Guia PMBOK —</w:delText>
        </w:r>
        <w:r w:rsidRPr="00B679E3" w:rsidDel="00D74CF3">
          <w:rPr>
            <w:rStyle w:val="apple-converted-space"/>
            <w:color w:val="252525"/>
          </w:rPr>
          <w:delText> </w:delText>
        </w:r>
        <w:r w:rsidRPr="00B679E3" w:rsidDel="00D74CF3">
          <w:rPr>
            <w:i/>
            <w:iCs/>
          </w:rPr>
          <w:delText>Terceira Edição</w:delText>
        </w:r>
        <w:r w:rsidRPr="00B679E3" w:rsidDel="00D74CF3">
          <w:rPr>
            <w:rStyle w:val="apple-converted-space"/>
            <w:color w:val="252525"/>
          </w:rPr>
          <w:delText> </w:delText>
        </w:r>
        <w:r w:rsidRPr="00B679E3" w:rsidDel="00D74CF3">
          <w:delText xml:space="preserve">— foi publicado com maiores mudanças, considerando as edições anteriores. </w:delText>
        </w:r>
      </w:del>
      <w:r w:rsidRPr="00B679E3">
        <w:t>A última versão do Guia PMBOK é a quinta edição que foi publicada em 2013</w:t>
      </w:r>
      <w:ins w:id="387" w:author="Joao Fernando Oliveira" w:date="2014-07-13T07:47:00Z">
        <w:r w:rsidR="00D74CF3">
          <w:t xml:space="preserve"> [1]</w:t>
        </w:r>
      </w:ins>
      <w:r w:rsidRPr="00B679E3">
        <w:t xml:space="preserve"> em Inglês</w:t>
      </w:r>
      <w:r w:rsidR="00C67283">
        <w:t>,</w:t>
      </w:r>
      <w:r w:rsidRPr="00B679E3">
        <w:t xml:space="preserve"> Árabe, Chinês, Francês, Alemão, Italiano, Japonês, Coreano, Português, Russo e Espanhol.</w:t>
      </w:r>
    </w:p>
    <w:p w14:paraId="7E26B1F3" w14:textId="77777777" w:rsidR="00740E79" w:rsidRPr="00B679E3" w:rsidRDefault="00740E79" w:rsidP="00B679E3">
      <w:pPr>
        <w:pStyle w:val="Heading4"/>
      </w:pPr>
      <w:r w:rsidRPr="00B679E3">
        <w:t>Definição</w:t>
      </w:r>
    </w:p>
    <w:p w14:paraId="2D85B30F" w14:textId="77777777" w:rsidR="00740E79" w:rsidRPr="00B679E3" w:rsidRDefault="00740E79" w:rsidP="00B679E3">
      <w:pPr>
        <w:rPr>
          <w:lang w:eastAsia="en-US"/>
        </w:rPr>
      </w:pPr>
      <w:r w:rsidRPr="00B679E3">
        <w:rPr>
          <w:lang w:eastAsia="en-US"/>
        </w:rPr>
        <w:t>O Guia PMBOK identifica subconjuntos de conhecimentos utilizados em gerenciamento de projetos que são amplamente reconhecidos como boas práticas</w:t>
      </w:r>
      <w:r w:rsidR="00ED5780">
        <w:rPr>
          <w:lang w:eastAsia="en-US"/>
        </w:rPr>
        <w:t>.</w:t>
      </w:r>
      <w:r w:rsidRPr="00B679E3">
        <w:rPr>
          <w:lang w:eastAsia="en-US"/>
        </w:rPr>
        <w:t xml:space="preserve"> Uma boa prática não significa que o conhecimento deve ser aplicado uniformemente a todos os projetos, sem considerar se são ou não apropriados.</w:t>
      </w:r>
    </w:p>
    <w:p w14:paraId="7D3322FB" w14:textId="77777777" w:rsidR="00740E79" w:rsidRPr="00B679E3" w:rsidRDefault="00740E79" w:rsidP="00B679E3">
      <w:pPr>
        <w:rPr>
          <w:lang w:eastAsia="en-US"/>
        </w:rPr>
      </w:pPr>
      <w:r w:rsidRPr="00B679E3">
        <w:rPr>
          <w:lang w:eastAsia="en-US"/>
        </w:rPr>
        <w:t>O Guia PMBOK também fornece e promove um vocabulário comum para se discutir, escrever e aplicar o gerenciamento de projetos</w:t>
      </w:r>
      <w:r w:rsidR="003D3FB3" w:rsidRPr="00B679E3">
        <w:rPr>
          <w:lang w:eastAsia="en-US"/>
        </w:rPr>
        <w:t xml:space="preserve"> -</w:t>
      </w:r>
      <w:r w:rsidRPr="00B679E3">
        <w:rPr>
          <w:lang w:eastAsia="en-US"/>
        </w:rPr>
        <w:t xml:space="preserve"> possibilitando o intercâmbio eficiente de informações entre os profissionais de </w:t>
      </w:r>
      <w:del w:id="388" w:author="Joao Fernando Oliveira" w:date="2014-07-12T16:39:00Z">
        <w:r w:rsidRPr="00B679E3" w:rsidDel="002A3B70">
          <w:rPr>
            <w:lang w:eastAsia="en-US"/>
          </w:rPr>
          <w:delText>gerência</w:delText>
        </w:r>
      </w:del>
      <w:ins w:id="389" w:author="Joao Fernando Oliveira" w:date="2014-07-12T16:39:00Z">
        <w:r w:rsidR="002A3B70">
          <w:rPr>
            <w:lang w:eastAsia="en-US"/>
          </w:rPr>
          <w:t>gestão</w:t>
        </w:r>
      </w:ins>
      <w:r w:rsidRPr="00B679E3">
        <w:rPr>
          <w:lang w:eastAsia="en-US"/>
        </w:rPr>
        <w:t xml:space="preserve"> de projetos.</w:t>
      </w:r>
    </w:p>
    <w:p w14:paraId="2DD203E6" w14:textId="77777777" w:rsidR="00740E79" w:rsidRPr="00B679E3" w:rsidRDefault="00740E79" w:rsidP="00E4414F">
      <w:pPr>
        <w:rPr>
          <w:lang w:eastAsia="en-US"/>
        </w:rPr>
      </w:pPr>
      <w:r w:rsidRPr="00B679E3">
        <w:rPr>
          <w:lang w:eastAsia="en-US"/>
        </w:rPr>
        <w:t>O guia é baseado em processos e subprocessos para descrever de forma organizada o trabalho a s</w:t>
      </w:r>
      <w:r w:rsidR="00391551">
        <w:rPr>
          <w:lang w:eastAsia="en-US"/>
        </w:rPr>
        <w:t>er realizado durante o projeto.</w:t>
      </w:r>
      <w:r w:rsidR="00E4414F">
        <w:rPr>
          <w:lang w:eastAsia="en-US"/>
        </w:rPr>
        <w:t xml:space="preserve"> </w:t>
      </w:r>
      <w:r w:rsidRPr="00B679E3">
        <w:rPr>
          <w:lang w:eastAsia="en-US"/>
        </w:rPr>
        <w:t>Os processos descritos se relacionam e interagem durante a condução do trabalho</w:t>
      </w:r>
      <w:r w:rsidR="005337D0" w:rsidRPr="00B679E3">
        <w:rPr>
          <w:lang w:eastAsia="en-US"/>
        </w:rPr>
        <w:t xml:space="preserve"> </w:t>
      </w:r>
      <w:r w:rsidR="00BB5BE2" w:rsidRPr="00B679E3">
        <w:rPr>
          <w:lang w:eastAsia="en-US"/>
        </w:rPr>
        <w:t>e a</w:t>
      </w:r>
      <w:r w:rsidRPr="00B679E3">
        <w:rPr>
          <w:lang w:eastAsia="en-US"/>
        </w:rPr>
        <w:t xml:space="preserve"> descrição de cada um deles </w:t>
      </w:r>
      <w:r w:rsidR="00BB5BE2" w:rsidRPr="00B679E3">
        <w:rPr>
          <w:lang w:eastAsia="en-US"/>
        </w:rPr>
        <w:t xml:space="preserve">pode ser feita </w:t>
      </w:r>
      <w:r w:rsidRPr="00B679E3">
        <w:rPr>
          <w:lang w:eastAsia="en-US"/>
        </w:rPr>
        <w:t>em termos de:</w:t>
      </w:r>
    </w:p>
    <w:p w14:paraId="6CEC6D30" w14:textId="77777777" w:rsidR="00740E79" w:rsidRPr="00B679E3" w:rsidRDefault="00740E79" w:rsidP="00E072CB">
      <w:pPr>
        <w:numPr>
          <w:ilvl w:val="0"/>
          <w:numId w:val="4"/>
        </w:numPr>
        <w:rPr>
          <w:lang w:eastAsia="en-US"/>
        </w:rPr>
      </w:pPr>
      <w:r w:rsidRPr="00B679E3">
        <w:rPr>
          <w:lang w:eastAsia="en-US"/>
        </w:rPr>
        <w:t>Entradas (documentos, planos, desenhos etc.);</w:t>
      </w:r>
    </w:p>
    <w:p w14:paraId="4525B416" w14:textId="77777777" w:rsidR="00740E79" w:rsidRPr="00B679E3" w:rsidRDefault="00740E79" w:rsidP="00E072CB">
      <w:pPr>
        <w:numPr>
          <w:ilvl w:val="0"/>
          <w:numId w:val="4"/>
        </w:numPr>
        <w:rPr>
          <w:lang w:eastAsia="en-US"/>
        </w:rPr>
      </w:pPr>
      <w:r w:rsidRPr="00B679E3">
        <w:rPr>
          <w:lang w:eastAsia="en-US"/>
        </w:rPr>
        <w:t>Ferramentas e técnicas (que se aplicam às entradas);</w:t>
      </w:r>
    </w:p>
    <w:p w14:paraId="527A8E53" w14:textId="77777777" w:rsidR="00740E79" w:rsidRPr="00B679E3" w:rsidRDefault="00740E79" w:rsidP="00E072CB">
      <w:pPr>
        <w:numPr>
          <w:ilvl w:val="0"/>
          <w:numId w:val="4"/>
        </w:numPr>
        <w:rPr>
          <w:lang w:eastAsia="en-US"/>
        </w:rPr>
      </w:pPr>
      <w:r w:rsidRPr="00B679E3">
        <w:rPr>
          <w:lang w:eastAsia="en-US"/>
        </w:rPr>
        <w:t>Saídas (documentos, produtos etc.)</w:t>
      </w:r>
    </w:p>
    <w:p w14:paraId="42B2FA4B" w14:textId="77777777" w:rsidR="00BD463A" w:rsidRPr="00B679E3" w:rsidRDefault="00BD463A" w:rsidP="00B679E3">
      <w:pPr>
        <w:pStyle w:val="Heading4"/>
      </w:pPr>
      <w:r w:rsidRPr="00B679E3">
        <w:t>Ciclo de Vida e Organização de um Projeto</w:t>
      </w:r>
    </w:p>
    <w:p w14:paraId="6738D78D" w14:textId="77777777" w:rsidR="00BD463A" w:rsidRPr="00B679E3" w:rsidRDefault="00BD463A" w:rsidP="00B679E3">
      <w:pPr>
        <w:shd w:val="clear" w:color="auto" w:fill="FFFFFF"/>
        <w:suppressAutoHyphens w:val="0"/>
        <w:spacing w:before="120" w:line="336" w:lineRule="atLeast"/>
        <w:ind w:firstLine="384"/>
        <w:rPr>
          <w:rFonts w:cs="Times New Roman"/>
          <w:color w:val="252525"/>
          <w:lang w:eastAsia="en-US"/>
        </w:rPr>
      </w:pPr>
      <w:r w:rsidRPr="00B679E3">
        <w:rPr>
          <w:rFonts w:cs="Times New Roman"/>
          <w:color w:val="252525"/>
          <w:lang w:eastAsia="en-US"/>
        </w:rPr>
        <w:t>O Guia PMBOK reconhece 47 processos que recaem em 5 grupos de processos e 10 áreas de conhecimento.</w:t>
      </w:r>
    </w:p>
    <w:p w14:paraId="0AB220EE" w14:textId="77777777" w:rsidR="00BD463A" w:rsidRPr="00B679E3" w:rsidRDefault="00BD463A" w:rsidP="00B679E3">
      <w:pPr>
        <w:shd w:val="clear" w:color="auto" w:fill="FFFFFF"/>
        <w:suppressAutoHyphens w:val="0"/>
        <w:spacing w:before="100" w:beforeAutospacing="1" w:after="24" w:line="360" w:lineRule="atLeast"/>
        <w:ind w:firstLine="384"/>
        <w:rPr>
          <w:rFonts w:cs="Times New Roman"/>
          <w:color w:val="252525"/>
          <w:lang w:eastAsia="en-US"/>
        </w:rPr>
      </w:pPr>
      <w:r w:rsidRPr="00B679E3">
        <w:rPr>
          <w:rFonts w:cs="Times New Roman"/>
          <w:color w:val="252525"/>
          <w:lang w:eastAsia="en-US"/>
        </w:rPr>
        <w:t>Os cinco grupos de processo definidos pela quinta edição do Guia PMBOK:</w:t>
      </w:r>
    </w:p>
    <w:p w14:paraId="6EA602BB"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Iniciação</w:t>
      </w:r>
    </w:p>
    <w:p w14:paraId="71C3A994"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Planejamento</w:t>
      </w:r>
    </w:p>
    <w:p w14:paraId="7A4D9776"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Execução</w:t>
      </w:r>
    </w:p>
    <w:p w14:paraId="0DB87E16"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Monitoramento e Controle</w:t>
      </w:r>
    </w:p>
    <w:p w14:paraId="79C9BAFA" w14:textId="77777777" w:rsidR="00740E79"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Encerramento</w:t>
      </w:r>
    </w:p>
    <w:p w14:paraId="4B16F05F" w14:textId="77777777" w:rsidR="000369D1" w:rsidRPr="00B679E3" w:rsidRDefault="000369D1" w:rsidP="00B679E3">
      <w:pPr>
        <w:shd w:val="clear" w:color="auto" w:fill="FFFFFF"/>
        <w:suppressAutoHyphens w:val="0"/>
        <w:spacing w:before="100" w:beforeAutospacing="1" w:after="24" w:line="360" w:lineRule="atLeast"/>
        <w:ind w:left="1080" w:firstLine="0"/>
        <w:rPr>
          <w:rFonts w:cs="Times New Roman"/>
          <w:color w:val="252525"/>
          <w:lang w:eastAsia="en-US"/>
        </w:rPr>
      </w:pPr>
    </w:p>
    <w:p w14:paraId="4A10478D" w14:textId="77777777" w:rsidR="00345754" w:rsidRPr="00B679E3" w:rsidRDefault="00345754" w:rsidP="00B679E3">
      <w:pPr>
        <w:ind w:left="360" w:firstLine="0"/>
      </w:pPr>
      <w:r w:rsidRPr="00B679E3">
        <w:t xml:space="preserve">As </w:t>
      </w:r>
      <w:r w:rsidR="00197E9A" w:rsidRPr="00B679E3">
        <w:t>dez</w:t>
      </w:r>
      <w:r w:rsidRPr="00B679E3">
        <w:t xml:space="preserve"> áreas de conhecimento </w:t>
      </w:r>
      <w:r w:rsidR="00BD463A" w:rsidRPr="00B679E3">
        <w:t>definidas pela quinta edição do Guia PMBOK</w:t>
      </w:r>
      <w:r w:rsidRPr="00B679E3">
        <w:t xml:space="preserve">: </w:t>
      </w:r>
    </w:p>
    <w:p w14:paraId="6D95BA4C" w14:textId="77777777" w:rsidR="001A6C4C" w:rsidRPr="00B679E3" w:rsidRDefault="001A6C4C" w:rsidP="00E072CB">
      <w:pPr>
        <w:numPr>
          <w:ilvl w:val="0"/>
          <w:numId w:val="6"/>
        </w:numPr>
        <w:rPr>
          <w:lang w:eastAsia="en-US"/>
        </w:rPr>
      </w:pPr>
      <w:r w:rsidRPr="00B679E3">
        <w:rPr>
          <w:lang w:eastAsia="en-US"/>
        </w:rPr>
        <w:t>Integração</w:t>
      </w:r>
    </w:p>
    <w:p w14:paraId="2418D9CA" w14:textId="77777777" w:rsidR="001A6C4C" w:rsidRPr="00B679E3" w:rsidRDefault="001A6C4C" w:rsidP="00E072CB">
      <w:pPr>
        <w:numPr>
          <w:ilvl w:val="0"/>
          <w:numId w:val="6"/>
        </w:numPr>
        <w:rPr>
          <w:lang w:eastAsia="en-US"/>
        </w:rPr>
      </w:pPr>
      <w:r w:rsidRPr="00B679E3">
        <w:rPr>
          <w:lang w:eastAsia="en-US"/>
        </w:rPr>
        <w:t>Escopo</w:t>
      </w:r>
    </w:p>
    <w:p w14:paraId="6867EEAD" w14:textId="77777777" w:rsidR="001A6C4C" w:rsidRPr="00B679E3" w:rsidRDefault="001A6C4C" w:rsidP="00E072CB">
      <w:pPr>
        <w:numPr>
          <w:ilvl w:val="0"/>
          <w:numId w:val="6"/>
        </w:numPr>
        <w:rPr>
          <w:lang w:eastAsia="en-US"/>
        </w:rPr>
      </w:pPr>
      <w:r w:rsidRPr="00B679E3">
        <w:rPr>
          <w:lang w:eastAsia="en-US"/>
        </w:rPr>
        <w:t>Tempo</w:t>
      </w:r>
    </w:p>
    <w:p w14:paraId="763C49F2" w14:textId="77777777" w:rsidR="001A6C4C" w:rsidRPr="00B679E3" w:rsidRDefault="001A6C4C" w:rsidP="00E072CB">
      <w:pPr>
        <w:numPr>
          <w:ilvl w:val="0"/>
          <w:numId w:val="6"/>
        </w:numPr>
        <w:rPr>
          <w:lang w:eastAsia="en-US"/>
        </w:rPr>
      </w:pPr>
      <w:r w:rsidRPr="00B679E3">
        <w:rPr>
          <w:lang w:eastAsia="en-US"/>
        </w:rPr>
        <w:t>Custo</w:t>
      </w:r>
    </w:p>
    <w:p w14:paraId="01EDC6B9" w14:textId="77777777" w:rsidR="001A6C4C" w:rsidRPr="00B679E3" w:rsidRDefault="001A6C4C" w:rsidP="00E072CB">
      <w:pPr>
        <w:numPr>
          <w:ilvl w:val="0"/>
          <w:numId w:val="6"/>
        </w:numPr>
        <w:rPr>
          <w:lang w:eastAsia="en-US"/>
        </w:rPr>
      </w:pPr>
      <w:r w:rsidRPr="00B679E3">
        <w:rPr>
          <w:lang w:eastAsia="en-US"/>
        </w:rPr>
        <w:t>Qualidade</w:t>
      </w:r>
    </w:p>
    <w:p w14:paraId="19ED59C9" w14:textId="77777777" w:rsidR="001A6C4C" w:rsidRPr="00B679E3" w:rsidRDefault="001A6C4C" w:rsidP="00E072CB">
      <w:pPr>
        <w:numPr>
          <w:ilvl w:val="0"/>
          <w:numId w:val="6"/>
        </w:numPr>
        <w:rPr>
          <w:lang w:eastAsia="en-US"/>
        </w:rPr>
      </w:pPr>
      <w:r w:rsidRPr="00B679E3">
        <w:rPr>
          <w:lang w:eastAsia="en-US"/>
        </w:rPr>
        <w:t>Recursos Humanos</w:t>
      </w:r>
    </w:p>
    <w:p w14:paraId="419A3ECD" w14:textId="77777777" w:rsidR="001A6C4C" w:rsidRPr="00B679E3" w:rsidRDefault="001A6C4C" w:rsidP="00E072CB">
      <w:pPr>
        <w:numPr>
          <w:ilvl w:val="0"/>
          <w:numId w:val="6"/>
        </w:numPr>
        <w:rPr>
          <w:lang w:eastAsia="en-US"/>
        </w:rPr>
      </w:pPr>
      <w:r w:rsidRPr="00B679E3">
        <w:rPr>
          <w:lang w:eastAsia="en-US"/>
        </w:rPr>
        <w:t>Comunicações</w:t>
      </w:r>
    </w:p>
    <w:p w14:paraId="55681397" w14:textId="77777777" w:rsidR="001A6C4C" w:rsidRPr="00B679E3" w:rsidRDefault="001A6C4C" w:rsidP="00E072CB">
      <w:pPr>
        <w:numPr>
          <w:ilvl w:val="0"/>
          <w:numId w:val="6"/>
        </w:numPr>
        <w:rPr>
          <w:lang w:eastAsia="en-US"/>
        </w:rPr>
      </w:pPr>
      <w:r w:rsidRPr="00B679E3">
        <w:rPr>
          <w:lang w:eastAsia="en-US"/>
        </w:rPr>
        <w:t>Riscos</w:t>
      </w:r>
    </w:p>
    <w:p w14:paraId="14C46EE3" w14:textId="77777777" w:rsidR="001A6C4C" w:rsidRPr="00B679E3" w:rsidRDefault="001A6C4C" w:rsidP="00E072CB">
      <w:pPr>
        <w:numPr>
          <w:ilvl w:val="0"/>
          <w:numId w:val="6"/>
        </w:numPr>
        <w:rPr>
          <w:lang w:eastAsia="en-US"/>
        </w:rPr>
      </w:pPr>
      <w:r w:rsidRPr="00B679E3">
        <w:rPr>
          <w:lang w:eastAsia="en-US"/>
        </w:rPr>
        <w:t>Aquisições</w:t>
      </w:r>
    </w:p>
    <w:p w14:paraId="4EDEA493" w14:textId="77777777" w:rsidR="00BE42C8" w:rsidRPr="00B679E3" w:rsidRDefault="00CE0E97" w:rsidP="00E072CB">
      <w:pPr>
        <w:numPr>
          <w:ilvl w:val="0"/>
          <w:numId w:val="6"/>
        </w:numPr>
        <w:rPr>
          <w:lang w:eastAsia="en-US"/>
        </w:rPr>
      </w:pPr>
      <w:r w:rsidRPr="00B679E3">
        <w:rPr>
          <w:lang w:eastAsia="en-US"/>
        </w:rPr>
        <w:t>Partes Interessadas</w:t>
      </w:r>
    </w:p>
    <w:p w14:paraId="4E5C7863" w14:textId="77777777" w:rsidR="00203C83" w:rsidRPr="00B679E3" w:rsidRDefault="00203C83" w:rsidP="00B679E3">
      <w:pPr>
        <w:ind w:left="1440" w:firstLine="0"/>
        <w:rPr>
          <w:lang w:eastAsia="en-US"/>
        </w:rPr>
      </w:pPr>
    </w:p>
    <w:p w14:paraId="4C8357C3" w14:textId="77777777" w:rsidR="00694C0C" w:rsidRDefault="00694C0C" w:rsidP="00A84653">
      <w:pPr>
        <w:ind w:firstLine="0"/>
        <w:jc w:val="center"/>
        <w:rPr>
          <w:lang w:eastAsia="en-US"/>
        </w:rPr>
      </w:pPr>
    </w:p>
    <w:p w14:paraId="65CABFF6" w14:textId="0C989D44" w:rsidR="00363415" w:rsidRPr="00B679E3" w:rsidRDefault="007B1BEB" w:rsidP="00A84653">
      <w:pPr>
        <w:ind w:firstLine="0"/>
        <w:jc w:val="center"/>
        <w:rPr>
          <w:lang w:eastAsia="en-US"/>
        </w:rPr>
      </w:pPr>
      <w:del w:id="390" w:author="Joao Fernando Oliveira" w:date="2014-07-13T07:51:00Z">
        <w:r w:rsidDel="00A9291A">
          <w:rPr>
            <w:noProof/>
            <w:lang w:val="en-US" w:eastAsia="en-US"/>
          </w:rPr>
          <w:drawing>
            <wp:inline distT="0" distB="0" distL="0" distR="0" wp14:anchorId="1D0DADD9" wp14:editId="55D5EA55">
              <wp:extent cx="4216400" cy="6121400"/>
              <wp:effectExtent l="0" t="0" r="0" b="0"/>
              <wp:docPr id="3" name="Picture 3" descr="Screen Shot 2014-07-05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4-07-05 at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6400" cy="6121400"/>
                      </a:xfrm>
                      <a:prstGeom prst="rect">
                        <a:avLst/>
                      </a:prstGeom>
                      <a:noFill/>
                      <a:ln>
                        <a:noFill/>
                      </a:ln>
                    </pic:spPr>
                  </pic:pic>
                </a:graphicData>
              </a:graphic>
            </wp:inline>
          </w:drawing>
        </w:r>
      </w:del>
    </w:p>
    <w:p w14:paraId="2E331E54" w14:textId="77777777" w:rsidR="003E2550" w:rsidRPr="003E2550" w:rsidRDefault="00464159" w:rsidP="00CD3080">
      <w:pPr>
        <w:pStyle w:val="Heading4"/>
      </w:pPr>
      <w:bookmarkStart w:id="391" w:name="_Toc265763281"/>
      <w:bookmarkStart w:id="392" w:name="_Toc265763309"/>
      <w:bookmarkStart w:id="393" w:name="_Toc265763337"/>
      <w:bookmarkStart w:id="394" w:name="_Toc265764111"/>
      <w:bookmarkStart w:id="395" w:name="_Toc265774359"/>
      <w:bookmarkStart w:id="396" w:name="_Toc265777679"/>
      <w:r w:rsidRPr="00B679E3">
        <w:t>Áreas de Conhecimento Estudadas</w:t>
      </w:r>
    </w:p>
    <w:p w14:paraId="7A1F4DCF" w14:textId="3D31769B" w:rsidR="007E1A03" w:rsidRDefault="00464159" w:rsidP="00B679E3">
      <w:r w:rsidRPr="00B679E3">
        <w:t xml:space="preserve">Nesta seção será feita uma breve introdução e resumo das áreas de conhecimentos utilizadas </w:t>
      </w:r>
      <w:r w:rsidR="00D06F81" w:rsidRPr="00B679E3">
        <w:t>para modelagem e aprimoramento de processos no Capí</w:t>
      </w:r>
      <w:r w:rsidR="0090659A">
        <w:t>tulo 4</w:t>
      </w:r>
      <w:r w:rsidR="00A33B4F" w:rsidRPr="00B679E3">
        <w:t>.</w:t>
      </w:r>
      <w:r w:rsidR="00551698" w:rsidRPr="00B679E3">
        <w:t xml:space="preserve"> Este documento não abrange todas as áreas de conhecimento</w:t>
      </w:r>
      <w:r w:rsidR="00BC2206" w:rsidRPr="00B679E3">
        <w:t xml:space="preserve"> </w:t>
      </w:r>
      <w:r w:rsidR="00137C71">
        <w:t>para</w:t>
      </w:r>
      <w:r w:rsidR="00BC2206" w:rsidRPr="00B679E3">
        <w:t xml:space="preserve"> </w:t>
      </w:r>
      <w:r w:rsidR="00137C71">
        <w:t>simplificar o</w:t>
      </w:r>
      <w:r w:rsidR="00BC2206" w:rsidRPr="00B679E3">
        <w:t xml:space="preserve"> estudo </w:t>
      </w:r>
      <w:del w:id="397" w:author="Joao Fernando Oliveira" w:date="2014-07-13T07:49:00Z">
        <w:r w:rsidR="00BC2206" w:rsidRPr="00B679E3" w:rsidDel="00A9291A">
          <w:delText>da problemática</w:delText>
        </w:r>
      </w:del>
      <w:ins w:id="398" w:author="Joao Fernando Oliveira" w:date="2014-07-13T07:49:00Z">
        <w:r w:rsidR="00A9291A">
          <w:t>do problema</w:t>
        </w:r>
      </w:ins>
      <w:r w:rsidR="00BC2206" w:rsidRPr="00B679E3">
        <w:t>.</w:t>
      </w:r>
      <w:ins w:id="399" w:author="Joao Fernando Oliveira" w:date="2014-07-13T08:21:00Z">
        <w:r w:rsidR="00E30995">
          <w:t xml:space="preserve"> Os conceitos aqui descritos usam como refer</w:t>
        </w:r>
      </w:ins>
      <w:ins w:id="400" w:author="Joao Fernando Oliveira" w:date="2014-07-13T08:22:00Z">
        <w:r w:rsidR="00E30995">
          <w:t>ência os manuais da PMI – Project Management Institute</w:t>
        </w:r>
      </w:ins>
      <w:ins w:id="401" w:author="Joao Fernando Oliveira" w:date="2014-07-13T08:23:00Z">
        <w:r w:rsidR="00E30995">
          <w:t xml:space="preserve"> [2]</w:t>
        </w:r>
      </w:ins>
      <w:ins w:id="402" w:author="Joao Fernando Oliveira" w:date="2014-07-13T08:22:00Z">
        <w:r w:rsidR="00E30995">
          <w:t>.</w:t>
        </w:r>
      </w:ins>
    </w:p>
    <w:p w14:paraId="1DF9017A" w14:textId="77777777" w:rsidR="00464159" w:rsidRPr="00B679E3" w:rsidRDefault="00464159" w:rsidP="007E1A03">
      <w:pPr>
        <w:ind w:firstLine="0"/>
        <w:jc w:val="center"/>
      </w:pPr>
    </w:p>
    <w:p w14:paraId="74BA61C9" w14:textId="590414A3" w:rsidR="00F16EC2" w:rsidRPr="00B679E3" w:rsidRDefault="00F16EC2" w:rsidP="00B679E3">
      <w:pPr>
        <w:pStyle w:val="Heading5"/>
      </w:pPr>
      <w:r w:rsidRPr="00B679E3">
        <w:t>Gerenciamento</w:t>
      </w:r>
      <w:del w:id="403" w:author="Joao Fernando Oliveira" w:date="2014-07-13T07:49:00Z">
        <w:r w:rsidRPr="00B679E3" w:rsidDel="00A9291A">
          <w:delText>/Gestão</w:delText>
        </w:r>
      </w:del>
      <w:r w:rsidRPr="00B679E3">
        <w:t xml:space="preserve"> d</w:t>
      </w:r>
      <w:ins w:id="404" w:author="Joao Fernando Oliveira" w:date="2014-07-13T07:49:00Z">
        <w:r w:rsidR="00A9291A">
          <w:t>a</w:t>
        </w:r>
      </w:ins>
      <w:del w:id="405" w:author="Joao Fernando Oliveira" w:date="2014-07-13T07:49:00Z">
        <w:r w:rsidRPr="00B679E3" w:rsidDel="00A9291A">
          <w:delText>e</w:delText>
        </w:r>
      </w:del>
      <w:r w:rsidRPr="00B679E3">
        <w:t xml:space="preserve"> Integração do Projeto</w:t>
      </w:r>
      <w:r w:rsidR="00E30995">
        <w:rPr>
          <w:rStyle w:val="CommentReference"/>
          <w:b w:val="0"/>
          <w:i w:val="0"/>
        </w:rPr>
        <w:commentReference w:id="406"/>
      </w:r>
    </w:p>
    <w:p w14:paraId="2D464C43" w14:textId="7A3E0BDD" w:rsidR="00CB2C14" w:rsidRPr="00B679E3" w:rsidRDefault="00CB2C14" w:rsidP="00BA2241">
      <w:del w:id="407" w:author="Joao Fernando Oliveira" w:date="2014-07-13T07:49:00Z">
        <w:r w:rsidRPr="00B679E3" w:rsidDel="00A9291A">
          <w:delText>A</w:delText>
        </w:r>
        <w:r w:rsidRPr="00B679E3" w:rsidDel="00A9291A">
          <w:rPr>
            <w:rStyle w:val="apple-converted-space"/>
            <w:color w:val="252525"/>
          </w:rPr>
          <w:delText> </w:delText>
        </w:r>
      </w:del>
      <w:del w:id="408" w:author="Joao Fernando Oliveira" w:date="2014-07-12T16:39:00Z">
        <w:r w:rsidRPr="00B679E3" w:rsidDel="002A3B70">
          <w:rPr>
            <w:bCs/>
          </w:rPr>
          <w:delText>Gerência</w:delText>
        </w:r>
      </w:del>
      <w:ins w:id="409" w:author="Joao Fernando Oliveira" w:date="2014-07-13T07:49:00Z">
        <w:r w:rsidR="00A9291A">
          <w:t>O gerenciamento</w:t>
        </w:r>
      </w:ins>
      <w:r w:rsidRPr="00B679E3">
        <w:rPr>
          <w:bCs/>
        </w:rPr>
        <w:t xml:space="preserve"> da integração do projeto</w:t>
      </w:r>
      <w:r w:rsidRPr="00B679E3">
        <w:rPr>
          <w:rStyle w:val="apple-converted-space"/>
          <w:color w:val="252525"/>
        </w:rPr>
        <w:t> </w:t>
      </w:r>
      <w:r w:rsidR="0024632A">
        <w:t xml:space="preserve">é </w:t>
      </w:r>
      <w:r w:rsidRPr="00B679E3">
        <w:t>o núcleo do gerenciamento de</w:t>
      </w:r>
      <w:r w:rsidRPr="00B679E3">
        <w:rPr>
          <w:rStyle w:val="apple-converted-space"/>
          <w:color w:val="252525"/>
        </w:rPr>
        <w:t> </w:t>
      </w:r>
      <w:r w:rsidRPr="00B679E3">
        <w:t xml:space="preserve">projetos, </w:t>
      </w:r>
      <w:r w:rsidR="002F7FCD" w:rsidRPr="00B679E3">
        <w:t>sendo composta</w:t>
      </w:r>
      <w:r w:rsidRPr="00B679E3">
        <w:t xml:space="preserve"> dos</w:t>
      </w:r>
      <w:r w:rsidRPr="00B679E3">
        <w:rPr>
          <w:rStyle w:val="apple-converted-space"/>
          <w:color w:val="252525"/>
        </w:rPr>
        <w:t> </w:t>
      </w:r>
      <w:r w:rsidRPr="00B679E3">
        <w:t>processos</w:t>
      </w:r>
      <w:r w:rsidRPr="00B679E3">
        <w:rPr>
          <w:rStyle w:val="apple-converted-space"/>
          <w:color w:val="252525"/>
        </w:rPr>
        <w:t> </w:t>
      </w:r>
      <w:r w:rsidRPr="00B679E3">
        <w:t>do dia-a-dia com os quais o</w:t>
      </w:r>
      <w:r w:rsidRPr="00B679E3">
        <w:rPr>
          <w:rStyle w:val="apple-converted-space"/>
          <w:color w:val="252525"/>
        </w:rPr>
        <w:t> </w:t>
      </w:r>
      <w:r w:rsidRPr="00B679E3">
        <w:t>gerente de projetos</w:t>
      </w:r>
      <w:r w:rsidRPr="00B679E3">
        <w:rPr>
          <w:rStyle w:val="apple-converted-space"/>
          <w:color w:val="252525"/>
        </w:rPr>
        <w:t> </w:t>
      </w:r>
      <w:r w:rsidRPr="00B679E3">
        <w:t xml:space="preserve">conta para </w:t>
      </w:r>
      <w:r w:rsidR="002F7FCD" w:rsidRPr="00B679E3">
        <w:t xml:space="preserve">garantir que todas as partes </w:t>
      </w:r>
      <w:r w:rsidRPr="00B679E3">
        <w:t xml:space="preserve">funcionem juntas. </w:t>
      </w:r>
      <w:r w:rsidR="002F7FCD" w:rsidRPr="00B679E3">
        <w:t>Essa é única área que está presente em todos os grupos de processos</w:t>
      </w:r>
      <w:ins w:id="410" w:author="Joao Fernando Oliveira" w:date="2014-07-13T07:52:00Z">
        <w:r w:rsidR="00A9291A">
          <w:t xml:space="preserve">. É essencial para </w:t>
        </w:r>
      </w:ins>
      <w:del w:id="411" w:author="Joao Fernando Oliveira" w:date="2014-07-13T07:52:00Z">
        <w:r w:rsidR="002F7FCD" w:rsidRPr="00B679E3" w:rsidDel="00A9291A">
          <w:delText xml:space="preserve">, para </w:delText>
        </w:r>
        <w:r w:rsidRPr="00B679E3" w:rsidDel="00A9291A">
          <w:delText xml:space="preserve">que o gerente </w:delText>
        </w:r>
        <w:r w:rsidR="002F7FCD" w:rsidRPr="00B679E3" w:rsidDel="00A9291A">
          <w:delText xml:space="preserve">possa </w:delText>
        </w:r>
      </w:del>
      <w:r w:rsidRPr="00B679E3">
        <w:t xml:space="preserve">garantir que o projeto prossiga </w:t>
      </w:r>
      <w:r w:rsidR="002F7FCD" w:rsidRPr="00B679E3">
        <w:t xml:space="preserve">integrado </w:t>
      </w:r>
      <w:r w:rsidRPr="00B679E3">
        <w:t>do início ao fim</w:t>
      </w:r>
      <w:r w:rsidR="002F7FCD" w:rsidRPr="00B679E3">
        <w:t>.</w:t>
      </w:r>
    </w:p>
    <w:p w14:paraId="7CE88412" w14:textId="395A291A" w:rsidR="00CB2C14" w:rsidRPr="00B679E3" w:rsidRDefault="00CB2C14" w:rsidP="00BA2241">
      <w:r w:rsidRPr="00B679E3">
        <w:t xml:space="preserve">Gerenciar a integração do projeto é garantir que os componentes do projeto precisam trabalhar juntos – e é papel do gerente de projetos fazer </w:t>
      </w:r>
      <w:ins w:id="412" w:author="Joao Fernando Oliveira" w:date="2014-07-13T07:53:00Z">
        <w:r w:rsidR="00A9291A">
          <w:t xml:space="preserve">com </w:t>
        </w:r>
      </w:ins>
      <w:r w:rsidRPr="00B679E3">
        <w:t>que isso aconteça. Exige habilidades em</w:t>
      </w:r>
      <w:r w:rsidRPr="00B679E3">
        <w:rPr>
          <w:rStyle w:val="apple-converted-space"/>
          <w:color w:val="252525"/>
        </w:rPr>
        <w:t> </w:t>
      </w:r>
      <w:r w:rsidRPr="00B679E3">
        <w:t>negociação</w:t>
      </w:r>
      <w:r w:rsidRPr="00B679E3">
        <w:rPr>
          <w:rStyle w:val="apple-converted-space"/>
          <w:color w:val="252525"/>
        </w:rPr>
        <w:t> </w:t>
      </w:r>
      <w:r w:rsidRPr="00B679E3">
        <w:t>e gerenciamento de conflitos de interesses. Também exige habilidades gerais de gerenciamento, boa comunicação, organização, familiaridade técnica com o produto, etc.</w:t>
      </w:r>
    </w:p>
    <w:p w14:paraId="7F1FAFA8" w14:textId="77777777" w:rsidR="00091C9B" w:rsidRPr="000652D3" w:rsidRDefault="002F7FCD" w:rsidP="000652D3">
      <w:r w:rsidRPr="00B679E3">
        <w:t>A</w:t>
      </w:r>
      <w:r w:rsidRPr="00B679E3">
        <w:rPr>
          <w:rStyle w:val="apple-converted-space"/>
          <w:color w:val="252525"/>
        </w:rPr>
        <w:t> </w:t>
      </w:r>
      <w:del w:id="413" w:author="Joao Fernando Oliveira" w:date="2014-07-12T16:39:00Z">
        <w:r w:rsidRPr="00B679E3" w:rsidDel="002A3B70">
          <w:rPr>
            <w:bCs/>
          </w:rPr>
          <w:delText>Gerência</w:delText>
        </w:r>
      </w:del>
      <w:ins w:id="414" w:author="Joao Fernando Oliveira" w:date="2014-07-12T16:39:00Z">
        <w:r w:rsidR="002A3B70">
          <w:rPr>
            <w:bCs/>
          </w:rPr>
          <w:t>Gestão</w:t>
        </w:r>
      </w:ins>
      <w:r w:rsidRPr="00B679E3">
        <w:rPr>
          <w:bCs/>
        </w:rPr>
        <w:t xml:space="preserve"> da integração do projeto</w:t>
      </w:r>
      <w:r w:rsidRPr="00B679E3">
        <w:rPr>
          <w:rStyle w:val="apple-converted-space"/>
          <w:color w:val="252525"/>
        </w:rPr>
        <w:t> </w:t>
      </w:r>
      <w:r w:rsidRPr="00B679E3">
        <w:t>pode ser dividida</w:t>
      </w:r>
      <w:r w:rsidR="00CB2C14" w:rsidRPr="00B679E3">
        <w:t xml:space="preserve"> em três partes: o desenvolvimento do plano do projeto, a execução do plano do projeto e o controle de mudanças no projeto.</w:t>
      </w:r>
    </w:p>
    <w:p w14:paraId="7DA2A974" w14:textId="5528C488" w:rsidR="007526DD" w:rsidRPr="00B679E3" w:rsidRDefault="007526DD" w:rsidP="00B679E3">
      <w:pPr>
        <w:pStyle w:val="Heading5"/>
      </w:pPr>
      <w:del w:id="415" w:author="Joao Fernando Oliveira" w:date="2014-07-13T08:21:00Z">
        <w:r w:rsidRPr="00B679E3" w:rsidDel="00E30995">
          <w:delText>Gerenciamento/</w:delText>
        </w:r>
      </w:del>
      <w:r w:rsidRPr="00B679E3">
        <w:t>Gestão do Escopo do Projeto</w:t>
      </w:r>
    </w:p>
    <w:p w14:paraId="644BB6DB" w14:textId="77777777" w:rsidR="007526DD" w:rsidRPr="00B679E3" w:rsidRDefault="007526DD" w:rsidP="00BA2241">
      <w:r w:rsidRPr="00B679E3">
        <w:t xml:space="preserve">O gerenciamento do escopo, ou âmbito, do projeto inclui a definição do trabalho </w:t>
      </w:r>
      <w:r w:rsidR="008F13C3">
        <w:t xml:space="preserve">necessário para </w:t>
      </w:r>
      <w:r w:rsidR="00814EEF">
        <w:t>sua</w:t>
      </w:r>
      <w:r w:rsidR="008F13C3">
        <w:t xml:space="preserve"> conclusão </w:t>
      </w:r>
      <w:r w:rsidR="00263C62">
        <w:t>e serve como guia, ou ponto de referência,</w:t>
      </w:r>
      <w:r w:rsidRPr="00B679E3">
        <w:t xml:space="preserve"> para determinar </w:t>
      </w:r>
      <w:r w:rsidR="00F26DEE" w:rsidRPr="00B679E3">
        <w:t>qua</w:t>
      </w:r>
      <w:r w:rsidR="00D1581B">
        <w:t>is tarefas não estão incluídas</w:t>
      </w:r>
      <w:r w:rsidR="00987FB8">
        <w:t xml:space="preserve"> </w:t>
      </w:r>
      <w:r w:rsidR="00F26DEE" w:rsidRPr="00B679E3">
        <w:t>ou não são</w:t>
      </w:r>
      <w:r w:rsidR="00D1581B">
        <w:t xml:space="preserve"> necessárias</w:t>
      </w:r>
      <w:r w:rsidRPr="00B679E3">
        <w:t>.</w:t>
      </w:r>
    </w:p>
    <w:p w14:paraId="47B2E92B" w14:textId="77777777" w:rsidR="007526DD" w:rsidRPr="00B679E3" w:rsidRDefault="007526DD" w:rsidP="00BA2241">
      <w:r w:rsidRPr="00B679E3">
        <w:t>O escopo</w:t>
      </w:r>
      <w:r w:rsidR="006950B6" w:rsidRPr="00B679E3">
        <w:t xml:space="preserve"> </w:t>
      </w:r>
      <w:r w:rsidRPr="00B679E3">
        <w:t>é o foco do projeto. O escopo do projeto difere-se do escopo do produto na medida em que o escopo do projeto define o trabalho necessário para fazer o produto, e o escopo do produto define os recursos (atributos</w:t>
      </w:r>
      <w:r w:rsidRPr="00B679E3">
        <w:rPr>
          <w:rStyle w:val="apple-converted-space"/>
          <w:color w:val="252525"/>
        </w:rPr>
        <w:t> </w:t>
      </w:r>
      <w:r w:rsidRPr="00B679E3">
        <w:t>e</w:t>
      </w:r>
      <w:r w:rsidRPr="00B679E3">
        <w:rPr>
          <w:rStyle w:val="apple-converted-space"/>
          <w:color w:val="252525"/>
        </w:rPr>
        <w:t> </w:t>
      </w:r>
      <w:r w:rsidRPr="00B679E3">
        <w:t>comportamentos) do produto que está sendo criado.</w:t>
      </w:r>
    </w:p>
    <w:p w14:paraId="35A7E8E5" w14:textId="77777777" w:rsidR="007526DD" w:rsidRPr="00B679E3" w:rsidRDefault="006950B6" w:rsidP="000C1B2C">
      <w:r w:rsidRPr="00B679E3">
        <w:t xml:space="preserve">A maioria dos projetos passam por um processo para determinar seu custo e valor. Eles são selecionados com base em diversas condições: oportunidade, necessidade, exigências do cliente, mudança de legislações, entre outros. O escopo/âmbito do projeto </w:t>
      </w:r>
      <w:r w:rsidR="002625CD" w:rsidRPr="00B679E3">
        <w:t xml:space="preserve">é essencial para entender corretamente qual será a relação </w:t>
      </w:r>
      <w:r w:rsidRPr="00B679E3">
        <w:t>custo/benefício e determina</w:t>
      </w:r>
      <w:r w:rsidR="002625CD" w:rsidRPr="00B679E3">
        <w:t>r</w:t>
      </w:r>
      <w:r w:rsidRPr="00B679E3">
        <w:t xml:space="preserve"> se o projeto vale a pena ser feito.</w:t>
      </w:r>
    </w:p>
    <w:p w14:paraId="059E5D9B" w14:textId="77777777" w:rsidR="002625CD" w:rsidRPr="003167A8" w:rsidRDefault="002625CD" w:rsidP="000C1B2C">
      <w:pPr>
        <w:rPr>
          <w:color w:val="000000"/>
        </w:rPr>
      </w:pPr>
      <w:r w:rsidRPr="003167A8">
        <w:rPr>
          <w:color w:val="000000"/>
        </w:rPr>
        <w:t>O planejamento do escopo do projeto é feito através do processo chamado</w:t>
      </w:r>
      <w:r w:rsidRPr="003167A8">
        <w:rPr>
          <w:rStyle w:val="apple-converted-space"/>
          <w:color w:val="000000"/>
        </w:rPr>
        <w:t> </w:t>
      </w:r>
      <w:r w:rsidRPr="003167A8">
        <w:rPr>
          <w:color w:val="000000"/>
        </w:rPr>
        <w:t>plano de gerenciamento do escopo. Para isso, tanto o gerente quanto a equipe precisam ter uma visão unificada sobre quais são os componentes do projeto, dos seus requisitos, da expectativa dos</w:t>
      </w:r>
      <w:r w:rsidRPr="003167A8">
        <w:rPr>
          <w:rStyle w:val="apple-converted-space"/>
          <w:color w:val="000000"/>
        </w:rPr>
        <w:t> </w:t>
      </w:r>
      <w:r w:rsidRPr="003167A8">
        <w:rPr>
          <w:color w:val="000000"/>
        </w:rPr>
        <w:t>stakeholders</w:t>
      </w:r>
      <w:r w:rsidRPr="003167A8">
        <w:rPr>
          <w:rStyle w:val="apple-converted-space"/>
          <w:color w:val="000000"/>
        </w:rPr>
        <w:t> </w:t>
      </w:r>
      <w:r w:rsidR="0014594F">
        <w:rPr>
          <w:color w:val="000000"/>
        </w:rPr>
        <w:t xml:space="preserve">do </w:t>
      </w:r>
      <w:r w:rsidRPr="003167A8">
        <w:rPr>
          <w:color w:val="000000"/>
        </w:rPr>
        <w:t xml:space="preserve">projeto e como o projeto se encaixa </w:t>
      </w:r>
      <w:r w:rsidR="0014594F">
        <w:rPr>
          <w:color w:val="000000"/>
        </w:rPr>
        <w:t>em suas</w:t>
      </w:r>
      <w:r w:rsidRPr="003167A8">
        <w:rPr>
          <w:color w:val="000000"/>
        </w:rPr>
        <w:t xml:space="preserve"> necessidades de negócio.</w:t>
      </w:r>
    </w:p>
    <w:p w14:paraId="2779B091" w14:textId="77777777" w:rsidR="007526DD" w:rsidRPr="003167A8" w:rsidRDefault="002625CD" w:rsidP="000C1B2C">
      <w:pPr>
        <w:rPr>
          <w:color w:val="000000"/>
        </w:rPr>
      </w:pPr>
      <w:r w:rsidRPr="003167A8">
        <w:rPr>
          <w:color w:val="000000"/>
        </w:rPr>
        <w:t xml:space="preserve">O resultado dos processos de planejamento de escopo é a declaração de escopo. A declaração de escopo diz o que está dentro e o que está fora do projeto, de maneira clara e sem ambiguidades. É importante que a declaração de escopo seja bem-feita e que haja acordo sobre ela. Quando a declaração de escopo estiver pronta, a equipe do projeto, os stakeholders, o patrocinador </w:t>
      </w:r>
      <w:r w:rsidRPr="00BA2241">
        <w:t>do projeto e o gerente de projetos não deverão mudar o escopo – a menos que haja um motivo muito forte que justifique essa mudança (que quase certamente implica impactos no custo do projeto).</w:t>
      </w:r>
    </w:p>
    <w:p w14:paraId="0277796E" w14:textId="61C1DA40" w:rsidR="00E8593A" w:rsidRPr="00B679E3" w:rsidRDefault="00A9326B" w:rsidP="00B679E3">
      <w:pPr>
        <w:pStyle w:val="Heading5"/>
      </w:pPr>
      <w:del w:id="416" w:author="Joao Fernando Oliveira" w:date="2014-07-13T08:17:00Z">
        <w:r w:rsidRPr="00B679E3" w:rsidDel="00E61B45">
          <w:delText>Gerenciamento/</w:delText>
        </w:r>
      </w:del>
      <w:r w:rsidRPr="00B679E3">
        <w:t>Gestão de Tempo do Projeto</w:t>
      </w:r>
    </w:p>
    <w:p w14:paraId="3C7A20C4" w14:textId="77777777" w:rsidR="000159CA" w:rsidRPr="00FB468D" w:rsidRDefault="00A9326B" w:rsidP="000159CA">
      <w:r w:rsidRPr="00B679E3">
        <w:t xml:space="preserve">O objetivo da </w:t>
      </w:r>
      <w:del w:id="417" w:author="Joao Fernando Oliveira" w:date="2014-07-12T16:39:00Z">
        <w:r w:rsidRPr="00B679E3" w:rsidDel="002A3B70">
          <w:delText>gerência</w:delText>
        </w:r>
      </w:del>
      <w:ins w:id="418" w:author="Joao Fernando Oliveira" w:date="2014-07-12T16:39:00Z">
        <w:r w:rsidR="002A3B70">
          <w:t>gestão</w:t>
        </w:r>
      </w:ins>
      <w:r w:rsidRPr="00B679E3">
        <w:t xml:space="preserve"> do tempo de projeto é descrever os processos requeridos para o término do </w:t>
      </w:r>
      <w:r w:rsidR="0003268F">
        <w:t>mesmo</w:t>
      </w:r>
      <w:r w:rsidR="00F6781E">
        <w:t xml:space="preserve">, garantindo que </w:t>
      </w:r>
      <w:r w:rsidRPr="00B679E3">
        <w:t>os prazos</w:t>
      </w:r>
      <w:r w:rsidR="00701E27">
        <w:t>,</w:t>
      </w:r>
      <w:r w:rsidRPr="00B679E3">
        <w:t xml:space="preserve"> definidos em um cronograma de atividades</w:t>
      </w:r>
      <w:r w:rsidR="00701E27">
        <w:t>, sejam compridos</w:t>
      </w:r>
      <w:r w:rsidRPr="00B679E3">
        <w:t>.</w:t>
      </w:r>
      <w:r w:rsidR="00302274" w:rsidRPr="00B679E3">
        <w:t xml:space="preserve"> </w:t>
      </w:r>
      <w:r w:rsidRPr="00B679E3">
        <w:t xml:space="preserve">Os </w:t>
      </w:r>
      <w:r w:rsidRPr="00FB468D">
        <w:t xml:space="preserve">principais processos desta gestão são: </w:t>
      </w:r>
    </w:p>
    <w:p w14:paraId="3447D4B3" w14:textId="77777777" w:rsidR="00A9326B" w:rsidRPr="00FB468D" w:rsidRDefault="00A9326B" w:rsidP="00E072CB">
      <w:pPr>
        <w:numPr>
          <w:ilvl w:val="0"/>
          <w:numId w:val="8"/>
        </w:numPr>
      </w:pPr>
      <w:r w:rsidRPr="00FB468D">
        <w:t>Definições das Atividades: identificação das atividades específicas do cronograma que necessitam ser executadas para produzir os diversos tangíveis do projeto;</w:t>
      </w:r>
    </w:p>
    <w:p w14:paraId="42B7AB2C" w14:textId="77777777" w:rsidR="00A9326B" w:rsidRPr="00FB468D" w:rsidRDefault="00850093" w:rsidP="00E072CB">
      <w:pPr>
        <w:numPr>
          <w:ilvl w:val="0"/>
          <w:numId w:val="8"/>
        </w:numPr>
      </w:pPr>
      <w:r w:rsidRPr="00FB468D">
        <w:t>Sequenciar</w:t>
      </w:r>
      <w:r w:rsidR="00A9326B" w:rsidRPr="00FB468D">
        <w:t xml:space="preserve"> Atividades: identificação e documentação das dependências entre as atividades do cronograma;</w:t>
      </w:r>
    </w:p>
    <w:p w14:paraId="1B2E9027" w14:textId="77777777" w:rsidR="00A9326B" w:rsidRPr="00FB468D" w:rsidRDefault="00A9326B" w:rsidP="00E072CB">
      <w:pPr>
        <w:numPr>
          <w:ilvl w:val="0"/>
          <w:numId w:val="8"/>
        </w:numPr>
      </w:pPr>
      <w:r w:rsidRPr="00FB468D">
        <w:t>Estimativa de Recursos de Atividade: estimativa do tipo e das quantidades dos recursos requeridos para executar cada atividade do cronograma;</w:t>
      </w:r>
    </w:p>
    <w:p w14:paraId="645CE17C" w14:textId="77777777" w:rsidR="00A9326B" w:rsidRPr="00FB468D" w:rsidRDefault="00A9326B" w:rsidP="00E072CB">
      <w:pPr>
        <w:numPr>
          <w:ilvl w:val="0"/>
          <w:numId w:val="8"/>
        </w:numPr>
      </w:pPr>
      <w:r w:rsidRPr="00FB468D">
        <w:t>Estimativa de Duração de Atividade: estimativa do período que será necessário para conclusão individual de cada atividade do cronograma;</w:t>
      </w:r>
    </w:p>
    <w:p w14:paraId="5A435086" w14:textId="77777777" w:rsidR="00A9326B" w:rsidRPr="00FB468D" w:rsidRDefault="00A9326B" w:rsidP="00E072CB">
      <w:pPr>
        <w:numPr>
          <w:ilvl w:val="0"/>
          <w:numId w:val="8"/>
        </w:numPr>
      </w:pPr>
      <w:r w:rsidRPr="00FB468D">
        <w:t>Desenvolvimento do Cronograma: análise das sequências das atividades, suas dependências, durações e recursos requeridos para criar o cronograma;</w:t>
      </w:r>
    </w:p>
    <w:p w14:paraId="637515E5" w14:textId="77777777" w:rsidR="00A9326B" w:rsidRPr="00B679E3" w:rsidRDefault="00A9326B" w:rsidP="00E072CB">
      <w:pPr>
        <w:numPr>
          <w:ilvl w:val="0"/>
          <w:numId w:val="8"/>
        </w:numPr>
      </w:pPr>
      <w:r w:rsidRPr="00FB468D">
        <w:t>Controle do Cronograma:</w:t>
      </w:r>
      <w:r w:rsidRPr="00B679E3">
        <w:t xml:space="preserve"> controle das alterações efetuadas no cronograma;</w:t>
      </w:r>
    </w:p>
    <w:p w14:paraId="1DD5DDA4" w14:textId="77777777" w:rsidR="00A9326B" w:rsidRPr="00B679E3" w:rsidRDefault="00A9326B" w:rsidP="00B679E3">
      <w:r w:rsidRPr="00B679E3">
        <w:t xml:space="preserve">A </w:t>
      </w:r>
      <w:del w:id="419" w:author="Joao Fernando Oliveira" w:date="2014-07-12T16:39:00Z">
        <w:r w:rsidRPr="00B679E3" w:rsidDel="002A3B70">
          <w:delText>gerência</w:delText>
        </w:r>
      </w:del>
      <w:ins w:id="420" w:author="Joao Fernando Oliveira" w:date="2014-07-12T16:39:00Z">
        <w:r w:rsidR="002A3B70">
          <w:t>gestão</w:t>
        </w:r>
      </w:ins>
      <w:r w:rsidRPr="00B679E3">
        <w:t xml:space="preserve"> do tempo de projeto e a </w:t>
      </w:r>
      <w:del w:id="421" w:author="Joao Fernando Oliveira" w:date="2014-07-12T16:39:00Z">
        <w:r w:rsidRPr="00B679E3" w:rsidDel="002A3B70">
          <w:delText>gerência</w:delText>
        </w:r>
      </w:del>
      <w:ins w:id="422" w:author="Joao Fernando Oliveira" w:date="2014-07-12T16:39:00Z">
        <w:r w:rsidR="002A3B70">
          <w:t>gestão</w:t>
        </w:r>
      </w:ins>
      <w:r w:rsidRPr="00B679E3">
        <w:t xml:space="preserve"> do custo do projeto</w:t>
      </w:r>
      <w:r w:rsidR="009A18C6" w:rsidRPr="00B679E3">
        <w:t xml:space="preserve"> são as áreas de maior exigência</w:t>
      </w:r>
      <w:r w:rsidRPr="00B679E3">
        <w:t xml:space="preserve">, pois são as mais </w:t>
      </w:r>
      <w:r w:rsidR="009A18C6" w:rsidRPr="00B679E3">
        <w:t>visíveis</w:t>
      </w:r>
      <w:r w:rsidRPr="00B679E3">
        <w:t xml:space="preserve"> em sua gestão.</w:t>
      </w:r>
      <w:r w:rsidR="009A18C6" w:rsidRPr="00B679E3">
        <w:t xml:space="preserve"> </w:t>
      </w:r>
      <w:r w:rsidRPr="00B679E3">
        <w:t xml:space="preserve">Algumas das ferramentas clássicas de </w:t>
      </w:r>
      <w:r w:rsidR="009A18C6" w:rsidRPr="00B679E3">
        <w:t>gestão de tempo de p</w:t>
      </w:r>
      <w:r w:rsidRPr="00B679E3">
        <w:t>rojeto são o PERT/CPM e o Diagrama de Gantt.</w:t>
      </w:r>
    </w:p>
    <w:p w14:paraId="30A4A230" w14:textId="64DEB359" w:rsidR="00DB15C3" w:rsidRPr="00B679E3" w:rsidRDefault="00DB15C3" w:rsidP="00B679E3">
      <w:pPr>
        <w:pStyle w:val="Heading5"/>
      </w:pPr>
      <w:del w:id="423" w:author="Joao Fernando Oliveira" w:date="2014-07-13T08:17:00Z">
        <w:r w:rsidRPr="00B679E3" w:rsidDel="00E61B45">
          <w:delText>Gerenciamento/</w:delText>
        </w:r>
      </w:del>
      <w:r w:rsidRPr="00B679E3">
        <w:t>Gestão de Custos do Projeto</w:t>
      </w:r>
    </w:p>
    <w:p w14:paraId="36EEDB76" w14:textId="77777777" w:rsidR="00927355" w:rsidRPr="00693DAC" w:rsidRDefault="00927355" w:rsidP="00B679E3">
      <w:r w:rsidRPr="00B679E3">
        <w:t xml:space="preserve">A </w:t>
      </w:r>
      <w:del w:id="424" w:author="Joao Fernando Oliveira" w:date="2014-07-12T16:39:00Z">
        <w:r w:rsidRPr="00B679E3" w:rsidDel="002A3B70">
          <w:delText>gerência</w:delText>
        </w:r>
      </w:del>
      <w:ins w:id="425" w:author="Joao Fernando Oliveira" w:date="2014-07-12T16:39:00Z">
        <w:r w:rsidR="002A3B70">
          <w:t>gestão</w:t>
        </w:r>
      </w:ins>
      <w:r w:rsidRPr="00B679E3">
        <w:t xml:space="preserve"> do custo do projeto agrega os processos que envolvem planejamento, estimativa, orçamento e </w:t>
      </w:r>
      <w:r w:rsidRPr="00693DAC">
        <w:t>controle de custos</w:t>
      </w:r>
      <w:r w:rsidR="00693DAC">
        <w:t>,</w:t>
      </w:r>
      <w:r w:rsidRPr="00693DAC">
        <w:t xml:space="preserve"> que serão necessários para a conclusão do projeto a partir de uma previsão orçamentária.</w:t>
      </w:r>
    </w:p>
    <w:p w14:paraId="04661769" w14:textId="77777777" w:rsidR="00927355" w:rsidRPr="00693DAC" w:rsidRDefault="00927355" w:rsidP="00B679E3">
      <w:r w:rsidRPr="00693DAC">
        <w:t xml:space="preserve">Os processos de </w:t>
      </w:r>
      <w:del w:id="426" w:author="Joao Fernando Oliveira" w:date="2014-07-12T16:39:00Z">
        <w:r w:rsidRPr="00693DAC" w:rsidDel="002A3B70">
          <w:delText>gerência</w:delText>
        </w:r>
      </w:del>
      <w:ins w:id="427" w:author="Joao Fernando Oliveira" w:date="2014-07-12T16:39:00Z">
        <w:r w:rsidR="002A3B70">
          <w:t>gestão</w:t>
        </w:r>
      </w:ins>
      <w:r w:rsidRPr="00693DAC">
        <w:t xml:space="preserve"> do custo do projeto incluem:</w:t>
      </w:r>
    </w:p>
    <w:p w14:paraId="5B9CCCF1" w14:textId="77777777" w:rsidR="00927355" w:rsidRPr="00693DAC" w:rsidRDefault="00927355" w:rsidP="00E072CB">
      <w:pPr>
        <w:numPr>
          <w:ilvl w:val="0"/>
          <w:numId w:val="9"/>
        </w:numPr>
      </w:pPr>
      <w:r w:rsidRPr="00693DAC">
        <w:t>Estimativa de Custo: desenvolver uma aproximação dos gastos com os recursos necessários para execução do projeto;</w:t>
      </w:r>
    </w:p>
    <w:p w14:paraId="296F236D" w14:textId="77777777" w:rsidR="00927355" w:rsidRPr="00693DAC" w:rsidRDefault="00927355" w:rsidP="00E072CB">
      <w:pPr>
        <w:numPr>
          <w:ilvl w:val="0"/>
          <w:numId w:val="9"/>
        </w:numPr>
      </w:pPr>
      <w:r w:rsidRPr="00693DAC">
        <w:t>Orçamento de Custo: agregar os custos estimados de atividades ou de pacotes individuais de trabalho para estabelecer uma base de custo;</w:t>
      </w:r>
    </w:p>
    <w:p w14:paraId="27AED953" w14:textId="77777777" w:rsidR="00927355" w:rsidRPr="00B679E3" w:rsidRDefault="00927355" w:rsidP="00E072CB">
      <w:pPr>
        <w:numPr>
          <w:ilvl w:val="0"/>
          <w:numId w:val="9"/>
        </w:numPr>
      </w:pPr>
      <w:r w:rsidRPr="00693DAC">
        <w:t>Controle de Custo</w:t>
      </w:r>
      <w:r w:rsidRPr="00B679E3">
        <w:rPr>
          <w:b/>
        </w:rPr>
        <w:t>:</w:t>
      </w:r>
      <w:r w:rsidRPr="00B679E3">
        <w:t xml:space="preserve"> influenciar nos fatores que geram uma variação de custo e controlar as mudanças de orçamento do projeto;</w:t>
      </w:r>
    </w:p>
    <w:p w14:paraId="79D41EFD" w14:textId="77777777" w:rsidR="00540502" w:rsidRPr="00B679E3" w:rsidRDefault="00927355" w:rsidP="00B42FEE">
      <w:pPr>
        <w:shd w:val="clear" w:color="auto" w:fill="FFFFFF"/>
        <w:suppressAutoHyphens w:val="0"/>
        <w:spacing w:before="100" w:beforeAutospacing="1" w:line="448" w:lineRule="atLeast"/>
        <w:rPr>
          <w:rFonts w:cs="Times New Roman"/>
          <w:color w:val="252525"/>
          <w:lang w:eastAsia="en-US"/>
        </w:rPr>
      </w:pPr>
      <w:r w:rsidRPr="00B679E3">
        <w:rPr>
          <w:rFonts w:cs="Times New Roman"/>
          <w:color w:val="252525"/>
          <w:lang w:eastAsia="en-US"/>
        </w:rPr>
        <w:t xml:space="preserve">A gestão de custos é um processo em que se utiliza um conjunto de técnicas multidisciplinares, que </w:t>
      </w:r>
      <w:del w:id="428" w:author="Joao Fernando Oliveira" w:date="2014-07-13T08:18:00Z">
        <w:r w:rsidRPr="00B679E3" w:rsidDel="00E61B45">
          <w:rPr>
            <w:rFonts w:cs="Times New Roman"/>
            <w:color w:val="252525"/>
            <w:lang w:eastAsia="en-US"/>
          </w:rPr>
          <w:delText xml:space="preserve">nos </w:delText>
        </w:r>
      </w:del>
      <w:r w:rsidRPr="00B679E3">
        <w:rPr>
          <w:rFonts w:cs="Times New Roman"/>
          <w:color w:val="252525"/>
          <w:lang w:eastAsia="en-US"/>
        </w:rPr>
        <w:t>permite comp</w:t>
      </w:r>
      <w:r w:rsidR="005C40EC">
        <w:rPr>
          <w:rFonts w:cs="Times New Roman"/>
          <w:color w:val="252525"/>
          <w:lang w:eastAsia="en-US"/>
        </w:rPr>
        <w:t>reender a origem dos custos. Ess</w:t>
      </w:r>
      <w:r w:rsidRPr="00B679E3">
        <w:rPr>
          <w:rFonts w:cs="Times New Roman"/>
          <w:color w:val="252525"/>
          <w:lang w:eastAsia="en-US"/>
        </w:rPr>
        <w:t>e processo pode conduzir ao aumento de proveitos, reduções de custos e obtenção de melhores níveis de produtividade.</w:t>
      </w:r>
      <w:r w:rsidR="00A27F29" w:rsidRPr="00B679E3">
        <w:rPr>
          <w:rFonts w:cs="Times New Roman"/>
          <w:color w:val="252525"/>
          <w:lang w:eastAsia="en-US"/>
        </w:rPr>
        <w:t xml:space="preserve"> </w:t>
      </w:r>
      <w:r w:rsidRPr="00B679E3">
        <w:rPr>
          <w:rFonts w:cs="Times New Roman"/>
          <w:color w:val="252525"/>
          <w:lang w:eastAsia="en-US"/>
        </w:rPr>
        <w:t>Surgem assim várias metodologias na gestão de custos:</w:t>
      </w:r>
      <w:r w:rsidR="00A27F29" w:rsidRPr="00B679E3">
        <w:rPr>
          <w:rFonts w:cs="Times New Roman"/>
          <w:color w:val="252525"/>
          <w:lang w:eastAsia="en-US"/>
        </w:rPr>
        <w:t xml:space="preserve"> </w:t>
      </w:r>
      <w:r w:rsidRPr="00B679E3">
        <w:rPr>
          <w:rFonts w:cs="Times New Roman"/>
          <w:color w:val="252525"/>
          <w:lang w:eastAsia="en-US"/>
        </w:rPr>
        <w:t>Modelo ABC</w:t>
      </w:r>
      <w:r w:rsidR="00A27F29" w:rsidRPr="00B679E3">
        <w:rPr>
          <w:rFonts w:cs="Times New Roman"/>
          <w:color w:val="252525"/>
          <w:lang w:eastAsia="en-US"/>
        </w:rPr>
        <w:t xml:space="preserve">, </w:t>
      </w:r>
      <w:r w:rsidRPr="00B679E3">
        <w:rPr>
          <w:rFonts w:cs="Times New Roman"/>
          <w:color w:val="252525"/>
          <w:lang w:eastAsia="en-US"/>
        </w:rPr>
        <w:t>Custo alvo</w:t>
      </w:r>
      <w:r w:rsidR="00A27F29" w:rsidRPr="00B679E3">
        <w:rPr>
          <w:rFonts w:cs="Times New Roman"/>
          <w:color w:val="252525"/>
          <w:lang w:eastAsia="en-US"/>
        </w:rPr>
        <w:t xml:space="preserve">, </w:t>
      </w:r>
      <w:r w:rsidRPr="00B679E3">
        <w:rPr>
          <w:rFonts w:cs="Times New Roman"/>
          <w:color w:val="252525"/>
          <w:lang w:eastAsia="en-US"/>
        </w:rPr>
        <w:t>Just in time</w:t>
      </w:r>
      <w:r w:rsidR="00A27F29" w:rsidRPr="00B679E3">
        <w:rPr>
          <w:rFonts w:cs="Times New Roman"/>
          <w:color w:val="252525"/>
          <w:lang w:eastAsia="en-US"/>
        </w:rPr>
        <w:t xml:space="preserve">, </w:t>
      </w:r>
      <w:r w:rsidRPr="00B679E3">
        <w:rPr>
          <w:rFonts w:cs="Times New Roman"/>
          <w:color w:val="252525"/>
          <w:lang w:eastAsia="en-US"/>
        </w:rPr>
        <w:t>Qualidade</w:t>
      </w:r>
      <w:r w:rsidR="00A27F29" w:rsidRPr="00B679E3">
        <w:rPr>
          <w:rFonts w:cs="Times New Roman"/>
          <w:color w:val="252525"/>
          <w:lang w:eastAsia="en-US"/>
        </w:rPr>
        <w:t xml:space="preserve">, </w:t>
      </w:r>
      <w:r w:rsidRPr="00B679E3">
        <w:rPr>
          <w:rFonts w:cs="Times New Roman"/>
          <w:color w:val="252525"/>
          <w:lang w:eastAsia="en-US"/>
        </w:rPr>
        <w:t>Teoria das Restrições</w:t>
      </w:r>
      <w:r w:rsidR="00A27F29" w:rsidRPr="00B679E3">
        <w:rPr>
          <w:rFonts w:cs="Times New Roman"/>
          <w:color w:val="252525"/>
          <w:lang w:eastAsia="en-US"/>
        </w:rPr>
        <w:t xml:space="preserve">, </w:t>
      </w:r>
      <w:r w:rsidRPr="00B679E3">
        <w:rPr>
          <w:rFonts w:cs="Times New Roman"/>
          <w:color w:val="252525"/>
          <w:lang w:eastAsia="en-US"/>
        </w:rPr>
        <w:t>Gestão do Tempo</w:t>
      </w:r>
      <w:r w:rsidR="00A27F29" w:rsidRPr="00B679E3">
        <w:rPr>
          <w:rFonts w:cs="Times New Roman"/>
          <w:color w:val="252525"/>
          <w:lang w:eastAsia="en-US"/>
        </w:rPr>
        <w:t>, entre outras.</w:t>
      </w:r>
    </w:p>
    <w:p w14:paraId="59B5C7F2" w14:textId="1EDD51B1" w:rsidR="00540502" w:rsidRPr="00B679E3" w:rsidRDefault="00540502" w:rsidP="00B42FEE">
      <w:pPr>
        <w:pStyle w:val="Heading5"/>
        <w:spacing w:before="100" w:beforeAutospacing="1"/>
      </w:pPr>
      <w:del w:id="429" w:author="Joao Fernando Oliveira" w:date="2014-07-13T08:25:00Z">
        <w:r w:rsidRPr="00B679E3" w:rsidDel="00E30995">
          <w:delText>Gerenciamento/</w:delText>
        </w:r>
      </w:del>
      <w:r w:rsidRPr="00B679E3">
        <w:t>Gestão da Qualidade do Projeto</w:t>
      </w:r>
    </w:p>
    <w:p w14:paraId="2DC46874" w14:textId="77777777" w:rsidR="00EB4F16" w:rsidRPr="003167A8" w:rsidRDefault="00EB4F16" w:rsidP="00B42FEE">
      <w:pPr>
        <w:rPr>
          <w:lang w:eastAsia="en-US"/>
        </w:rPr>
      </w:pPr>
      <w:r w:rsidRPr="003167A8">
        <w:rPr>
          <w:lang w:eastAsia="en-US"/>
        </w:rPr>
        <w:t>Qualidade do projeto é definida como “o grau até o qual um conjunto de características inerentes satisfaz as necessidades”.</w:t>
      </w:r>
    </w:p>
    <w:p w14:paraId="62E8064D" w14:textId="77777777" w:rsidR="00EB4F16" w:rsidRPr="003167A8" w:rsidRDefault="00EB4F16" w:rsidP="00B42FEE">
      <w:pPr>
        <w:rPr>
          <w:rFonts w:cs="Times New Roman"/>
          <w:color w:val="000000"/>
          <w:lang w:eastAsia="en-US"/>
        </w:rPr>
      </w:pPr>
      <w:r w:rsidRPr="003167A8">
        <w:rPr>
          <w:rFonts w:cs="Times New Roman"/>
          <w:color w:val="000000"/>
          <w:lang w:eastAsia="en-US"/>
        </w:rPr>
        <w:t>Segundo o PMI, “um projeto com qualidade é aquele concluído em conformidade com os requisitos, especificações e adequação ao uso”.</w:t>
      </w:r>
    </w:p>
    <w:p w14:paraId="7A46A1D8" w14:textId="77777777" w:rsidR="00EB4F16" w:rsidRPr="00CC5240" w:rsidRDefault="00EB4F16" w:rsidP="00B42FEE">
      <w:pPr>
        <w:rPr>
          <w:rFonts w:cs="Times New Roman"/>
          <w:color w:val="000000"/>
          <w:lang w:eastAsia="en-US"/>
        </w:rPr>
      </w:pPr>
      <w:r w:rsidRPr="003167A8">
        <w:rPr>
          <w:rFonts w:cs="Times New Roman"/>
          <w:color w:val="000000"/>
          <w:lang w:eastAsia="en-US"/>
        </w:rPr>
        <w:t xml:space="preserve">Os principais </w:t>
      </w:r>
      <w:r w:rsidRPr="00CC5240">
        <w:rPr>
          <w:rFonts w:cs="Times New Roman"/>
          <w:color w:val="000000"/>
          <w:lang w:eastAsia="en-US"/>
        </w:rPr>
        <w:t xml:space="preserve">processos da </w:t>
      </w:r>
      <w:del w:id="430" w:author="Joao Fernando Oliveira" w:date="2014-07-12T16:39:00Z">
        <w:r w:rsidRPr="00CC5240" w:rsidDel="002A3B70">
          <w:rPr>
            <w:rFonts w:cs="Times New Roman"/>
            <w:color w:val="000000"/>
            <w:lang w:eastAsia="en-US"/>
          </w:rPr>
          <w:delText>gerência</w:delText>
        </w:r>
      </w:del>
      <w:ins w:id="431" w:author="Joao Fernando Oliveira" w:date="2014-07-12T16:39:00Z">
        <w:r w:rsidR="002A3B70">
          <w:rPr>
            <w:rFonts w:cs="Times New Roman"/>
            <w:color w:val="000000"/>
            <w:lang w:eastAsia="en-US"/>
          </w:rPr>
          <w:t>gestão</w:t>
        </w:r>
      </w:ins>
      <w:r w:rsidRPr="00CC5240">
        <w:rPr>
          <w:rFonts w:cs="Times New Roman"/>
          <w:color w:val="000000"/>
          <w:lang w:eastAsia="en-US"/>
        </w:rPr>
        <w:t xml:space="preserve"> da qualidade do projeto </w:t>
      </w:r>
      <w:r w:rsidR="00B679E3" w:rsidRPr="00CC5240">
        <w:rPr>
          <w:rFonts w:cs="Times New Roman"/>
          <w:color w:val="000000"/>
          <w:lang w:eastAsia="en-US"/>
        </w:rPr>
        <w:t>são</w:t>
      </w:r>
      <w:r w:rsidRPr="00CC5240">
        <w:rPr>
          <w:rFonts w:cs="Times New Roman"/>
          <w:color w:val="000000"/>
          <w:lang w:eastAsia="en-US"/>
        </w:rPr>
        <w:t>:</w:t>
      </w:r>
    </w:p>
    <w:p w14:paraId="02BBCE90" w14:textId="77777777" w:rsidR="00EB4F16" w:rsidRPr="00CC5240" w:rsidRDefault="00EB4F16" w:rsidP="00B42FEE">
      <w:pPr>
        <w:numPr>
          <w:ilvl w:val="0"/>
          <w:numId w:val="33"/>
        </w:numPr>
        <w:rPr>
          <w:lang w:eastAsia="en-US"/>
        </w:rPr>
      </w:pPr>
      <w:r w:rsidRPr="00CC5240">
        <w:rPr>
          <w:lang w:eastAsia="en-US"/>
        </w:rPr>
        <w:t>Planejamento da qualidade</w:t>
      </w:r>
      <w:r w:rsidR="00B679E3" w:rsidRPr="00CC5240">
        <w:rPr>
          <w:lang w:eastAsia="en-US"/>
        </w:rPr>
        <w:t>:</w:t>
      </w:r>
      <w:r w:rsidRPr="00CC5240">
        <w:rPr>
          <w:lang w:eastAsia="en-US"/>
        </w:rPr>
        <w:t xml:space="preserve"> </w:t>
      </w:r>
      <w:r w:rsidR="00B679E3" w:rsidRPr="00CC5240">
        <w:rPr>
          <w:lang w:eastAsia="en-US"/>
        </w:rPr>
        <w:t>i</w:t>
      </w:r>
      <w:r w:rsidRPr="00CC5240">
        <w:rPr>
          <w:lang w:eastAsia="en-US"/>
        </w:rPr>
        <w:t>dentificação dos padrões de qualidade relevantes para o projeto e determinação de como atender a esses padrões;</w:t>
      </w:r>
    </w:p>
    <w:p w14:paraId="79F01DC9" w14:textId="77777777" w:rsidR="00EB4F16" w:rsidRPr="00CC5240" w:rsidRDefault="00EB4F16" w:rsidP="00B42FEE">
      <w:pPr>
        <w:numPr>
          <w:ilvl w:val="0"/>
          <w:numId w:val="33"/>
        </w:numPr>
        <w:rPr>
          <w:lang w:eastAsia="en-US"/>
        </w:rPr>
      </w:pPr>
      <w:r w:rsidRPr="00CC5240">
        <w:rPr>
          <w:lang w:eastAsia="en-US"/>
        </w:rPr>
        <w:t>Realizar a garantia da qualidade</w:t>
      </w:r>
      <w:r w:rsidR="00B679E3" w:rsidRPr="00CC5240">
        <w:rPr>
          <w:lang w:eastAsia="en-US"/>
        </w:rPr>
        <w:t>:</w:t>
      </w:r>
      <w:r w:rsidRPr="00CC5240">
        <w:rPr>
          <w:lang w:eastAsia="en-US"/>
        </w:rPr>
        <w:t xml:space="preserve"> aplicação das atividades de qualidade planejadas e sistemáticas para assegurar que o projeto empregará todos os processos necessários para atender os requisitos;</w:t>
      </w:r>
    </w:p>
    <w:p w14:paraId="0BB3A00F" w14:textId="77777777" w:rsidR="00EB4F16" w:rsidRPr="003167A8" w:rsidRDefault="00EB4F16" w:rsidP="00B42FEE">
      <w:pPr>
        <w:numPr>
          <w:ilvl w:val="0"/>
          <w:numId w:val="33"/>
        </w:numPr>
        <w:rPr>
          <w:rFonts w:cs="Times New Roman"/>
          <w:color w:val="000000"/>
          <w:lang w:eastAsia="en-US"/>
        </w:rPr>
      </w:pPr>
      <w:r w:rsidRPr="00CC5240">
        <w:rPr>
          <w:lang w:eastAsia="en-US"/>
        </w:rPr>
        <w:t>Realizar o controle de qualidade</w:t>
      </w:r>
      <w:r w:rsidR="00B679E3" w:rsidRPr="00CC5240">
        <w:rPr>
          <w:lang w:eastAsia="en-US"/>
        </w:rPr>
        <w:t>:</w:t>
      </w:r>
      <w:r w:rsidRPr="00CC5240">
        <w:rPr>
          <w:lang w:eastAsia="en-US"/>
        </w:rPr>
        <w:t xml:space="preserve"> monitoramento dos resultados específicos do projeto</w:t>
      </w:r>
      <w:r w:rsidR="00B679E3" w:rsidRPr="00CC5240">
        <w:rPr>
          <w:lang w:eastAsia="en-US"/>
        </w:rPr>
        <w:t>,</w:t>
      </w:r>
      <w:r w:rsidRPr="00CC5240">
        <w:rPr>
          <w:lang w:eastAsia="en-US"/>
        </w:rPr>
        <w:t xml:space="preserve"> a fim de determinar se </w:t>
      </w:r>
      <w:r w:rsidR="00B679E3" w:rsidRPr="00CC5240">
        <w:rPr>
          <w:lang w:eastAsia="en-US"/>
        </w:rPr>
        <w:t>os mesmos</w:t>
      </w:r>
      <w:r w:rsidR="00B679E3">
        <w:rPr>
          <w:lang w:eastAsia="en-US"/>
        </w:rPr>
        <w:t xml:space="preserve"> </w:t>
      </w:r>
      <w:r w:rsidRPr="00B679E3">
        <w:rPr>
          <w:lang w:eastAsia="en-US"/>
        </w:rPr>
        <w:t>estão de acordo com os padrões relevantes de qualidade</w:t>
      </w:r>
      <w:r w:rsidR="00B679E3">
        <w:rPr>
          <w:lang w:eastAsia="en-US"/>
        </w:rPr>
        <w:t>,</w:t>
      </w:r>
      <w:r w:rsidRPr="00B679E3">
        <w:rPr>
          <w:lang w:eastAsia="en-US"/>
        </w:rPr>
        <w:t xml:space="preserve"> e identificação de maneiras para eliminar as causas de um desempenho insatisfatório.</w:t>
      </w:r>
    </w:p>
    <w:p w14:paraId="0510298F" w14:textId="77777777" w:rsidR="00BE447B" w:rsidRPr="00B679E3" w:rsidRDefault="00BE447B" w:rsidP="00B42FEE">
      <w:pPr>
        <w:spacing w:before="100" w:beforeAutospacing="1"/>
        <w:ind w:firstLine="0"/>
      </w:pPr>
    </w:p>
    <w:p w14:paraId="5816F8B6" w14:textId="77777777" w:rsidR="00181023" w:rsidRDefault="00181023" w:rsidP="00B42FEE">
      <w:pPr>
        <w:pStyle w:val="Heading3"/>
        <w:spacing w:before="100" w:beforeAutospacing="1"/>
      </w:pPr>
      <w:bookmarkStart w:id="432" w:name="_Toc266746777"/>
      <w:r w:rsidRPr="00B679E3">
        <w:t>ISO 21500</w:t>
      </w:r>
      <w:bookmarkEnd w:id="432"/>
    </w:p>
    <w:p w14:paraId="04504CF1" w14:textId="77777777" w:rsidR="00152923" w:rsidRPr="00152923" w:rsidRDefault="00152923" w:rsidP="00B42FEE">
      <w:pPr>
        <w:pStyle w:val="Heading4"/>
        <w:spacing w:before="100" w:beforeAutospacing="1"/>
      </w:pPr>
      <w:r w:rsidRPr="00B679E3">
        <w:t>Histórico</w:t>
      </w:r>
    </w:p>
    <w:p w14:paraId="17A45F78" w14:textId="59F90B75" w:rsidR="00B0631F" w:rsidRDefault="00121331" w:rsidP="00C52DCA">
      <w:r>
        <w:t xml:space="preserve">Em </w:t>
      </w:r>
      <w:r w:rsidRPr="002E6E3E">
        <w:t>1997</w:t>
      </w:r>
      <w:r>
        <w:t xml:space="preserve"> a ISO, maior organismo de normalização mundial, publicou o</w:t>
      </w:r>
      <w:r w:rsidR="00BF474F">
        <w:t xml:space="preserve"> I</w:t>
      </w:r>
      <w:r w:rsidR="002E6E3E" w:rsidRPr="002E6E3E">
        <w:t>SO 10006</w:t>
      </w:r>
      <w:r w:rsidR="0059606A">
        <w:t xml:space="preserve"> para abordar a temática de sistemas de </w:t>
      </w:r>
      <w:del w:id="433" w:author="Joao Fernando Oliveira" w:date="2014-07-12T16:39:00Z">
        <w:r w:rsidR="0059606A" w:rsidDel="002A3B70">
          <w:delText>gerência</w:delText>
        </w:r>
      </w:del>
      <w:ins w:id="434" w:author="Joao Fernando Oliveira" w:date="2014-07-12T16:39:00Z">
        <w:r w:rsidR="002A3B70">
          <w:t>gestão</w:t>
        </w:r>
      </w:ins>
      <w:r w:rsidR="0059606A">
        <w:t xml:space="preserve"> de qualidade</w:t>
      </w:r>
      <w:r w:rsidR="002E6E3E" w:rsidRPr="002E6E3E">
        <w:t xml:space="preserve">. </w:t>
      </w:r>
      <w:r w:rsidR="0059606A">
        <w:t xml:space="preserve">O ISO 10006 </w:t>
      </w:r>
      <w:r w:rsidR="002E6E3E" w:rsidRPr="002E6E3E">
        <w:t>não ganho</w:t>
      </w:r>
      <w:r w:rsidR="00B0631F">
        <w:t xml:space="preserve">u popularidade como a norma </w:t>
      </w:r>
      <w:r w:rsidR="002E6E3E" w:rsidRPr="002E6E3E">
        <w:t>da série</w:t>
      </w:r>
      <w:r w:rsidR="00B0631F">
        <w:t xml:space="preserve"> </w:t>
      </w:r>
      <w:r w:rsidR="00B0631F" w:rsidRPr="002E6E3E">
        <w:t>ISO</w:t>
      </w:r>
      <w:r w:rsidR="002E6E3E" w:rsidRPr="002E6E3E">
        <w:t xml:space="preserve"> 9000</w:t>
      </w:r>
      <w:r w:rsidR="00B0631F">
        <w:t xml:space="preserve"> ou</w:t>
      </w:r>
      <w:r w:rsidR="002E6E3E" w:rsidRPr="002E6E3E">
        <w:t xml:space="preserve"> </w:t>
      </w:r>
      <w:r w:rsidR="00B0631F">
        <w:t xml:space="preserve">como </w:t>
      </w:r>
      <w:r w:rsidR="002E6E3E" w:rsidRPr="002E6E3E">
        <w:t xml:space="preserve">os </w:t>
      </w:r>
      <w:r w:rsidR="00B0631F">
        <w:t xml:space="preserve">outros </w:t>
      </w:r>
      <w:r w:rsidR="002E6E3E" w:rsidRPr="002E6E3E">
        <w:t xml:space="preserve">principais padrões de gerenciamento de </w:t>
      </w:r>
      <w:r w:rsidR="00B0631F">
        <w:t>projetos do mundo, como PMBOK ou prince2</w:t>
      </w:r>
      <w:r w:rsidR="002E6E3E" w:rsidRPr="002E6E3E">
        <w:t xml:space="preserve">. </w:t>
      </w:r>
      <w:r w:rsidR="00B0631F">
        <w:t>Alguns países</w:t>
      </w:r>
      <w:r w:rsidR="002E6E3E" w:rsidRPr="002E6E3E">
        <w:t xml:space="preserve"> membros da ISO </w:t>
      </w:r>
      <w:r w:rsidR="00B0631F">
        <w:t>criaram</w:t>
      </w:r>
      <w:r w:rsidR="002E6E3E" w:rsidRPr="002E6E3E">
        <w:t xml:space="preserve"> normas </w:t>
      </w:r>
      <w:r w:rsidR="00B0631F">
        <w:t xml:space="preserve">razoavelmente populares de </w:t>
      </w:r>
      <w:del w:id="435" w:author="Joao Fernando Oliveira" w:date="2014-07-12T16:39:00Z">
        <w:r w:rsidR="00B0631F" w:rsidDel="002A3B70">
          <w:delText>Gerência</w:delText>
        </w:r>
      </w:del>
      <w:ins w:id="436" w:author="Joao Fernando Oliveira" w:date="2014-07-12T16:39:00Z">
        <w:r w:rsidR="002A3B70">
          <w:t>Gestão</w:t>
        </w:r>
      </w:ins>
      <w:r w:rsidR="00B0631F">
        <w:t xml:space="preserve"> de Projetos, como o</w:t>
      </w:r>
      <w:r w:rsidR="002E6E3E" w:rsidRPr="002E6E3E">
        <w:t xml:space="preserve"> BSI 6079</w:t>
      </w:r>
      <w:ins w:id="437" w:author="Joao Fernando Oliveira" w:date="2014-07-13T08:40:00Z">
        <w:r w:rsidR="0084619E">
          <w:t xml:space="preserve"> [3]</w:t>
        </w:r>
      </w:ins>
      <w:r w:rsidR="002E6E3E" w:rsidRPr="002E6E3E">
        <w:t xml:space="preserve">. </w:t>
      </w:r>
    </w:p>
    <w:p w14:paraId="17EF2EA0" w14:textId="77777777" w:rsidR="002E6E3E" w:rsidRDefault="002E6E3E" w:rsidP="00C52DCA">
      <w:r w:rsidRPr="002E6E3E">
        <w:t>A iniciativa ISO 21500 foi iniciada em 2006 pelo British Standard Institute, uma org</w:t>
      </w:r>
      <w:r w:rsidR="008E2CC8">
        <w:t>anização membro da ISO.</w:t>
      </w:r>
      <w:r w:rsidRPr="002E6E3E">
        <w:t xml:space="preserve"> Foram 31 países envolvidos neste trabalho e 5 </w:t>
      </w:r>
      <w:r w:rsidR="0081385D">
        <w:t>observando seu desenvolvimento</w:t>
      </w:r>
      <w:r w:rsidR="00A209D4">
        <w:t xml:space="preserve">. O </w:t>
      </w:r>
      <w:r w:rsidR="00A209D4" w:rsidRPr="00756A96">
        <w:t>presidente do grupo,</w:t>
      </w:r>
      <w:r w:rsidR="009C1D87" w:rsidRPr="00756A96">
        <w:t xml:space="preserve"> Dr. Jim Gordon, representava </w:t>
      </w:r>
      <w:r w:rsidRPr="00756A96">
        <w:t xml:space="preserve">o Reino Unido e </w:t>
      </w:r>
      <w:r w:rsidR="002635F4" w:rsidRPr="00756A96">
        <w:t>todo o secretariado foi hospedado</w:t>
      </w:r>
      <w:r w:rsidRPr="00756A96">
        <w:t xml:space="preserve"> </w:t>
      </w:r>
      <w:r w:rsidR="002635F4" w:rsidRPr="00756A96">
        <w:t xml:space="preserve">pela </w:t>
      </w:r>
      <w:r w:rsidRPr="00756A96">
        <w:t>ANSI (</w:t>
      </w:r>
      <w:r w:rsidR="00AF6E61" w:rsidRPr="00756A96">
        <w:t xml:space="preserve">instituto </w:t>
      </w:r>
      <w:r w:rsidRPr="00756A96">
        <w:t xml:space="preserve">que adotou </w:t>
      </w:r>
      <w:r w:rsidR="00AF6E61" w:rsidRPr="00756A96">
        <w:t xml:space="preserve">o PMBOK </w:t>
      </w:r>
      <w:r w:rsidRPr="00756A96">
        <w:t>como padrão nacional para gerenciamento de projetos em 1999). A versão final da ISO 21500 foi publicada em setembro de 2012.</w:t>
      </w:r>
    </w:p>
    <w:p w14:paraId="4DDC7429" w14:textId="77777777" w:rsidR="002E6E3E" w:rsidRPr="00152923" w:rsidRDefault="002E6E3E" w:rsidP="00B42FEE">
      <w:pPr>
        <w:pStyle w:val="Heading4"/>
        <w:spacing w:before="100" w:beforeAutospacing="1"/>
      </w:pPr>
      <w:r>
        <w:t>Definição</w:t>
      </w:r>
    </w:p>
    <w:p w14:paraId="1D61200A" w14:textId="77777777" w:rsidR="00721857" w:rsidRDefault="00721857" w:rsidP="00C52DCA">
      <w:r w:rsidRPr="00721857">
        <w:t xml:space="preserve">A ISO 21500 ajuda na transferência de conhecimentos entre projetos e organizações, resultando na melhoria das entregas dos projetos. Facilita processos de concorrência mais eficientes, especialmente em grandes projetos internacionais através do uso de terminologia de gerenciamento </w:t>
      </w:r>
      <w:r w:rsidRPr="003F720A">
        <w:t>de projeto consistente. Permitem que as organizações multinacionais coordenem seus sistemas e processos de gerenciamento de projeto. Facilita a mobilidade do pessoal de gestão de projeto e a sua capacidade para trabalhar em projetos internacionais. Fornecem um quadro de princípios genéricos de gerenciamento de projeto e processos que poderiam ser desenvolvidos para o avanço da profissão de gerenciamento de projeto e das organizações.</w:t>
      </w:r>
    </w:p>
    <w:p w14:paraId="3216DCA0" w14:textId="77777777" w:rsidR="00774089" w:rsidRDefault="00621CEF" w:rsidP="00C52DCA">
      <w:r>
        <w:t>Assim como o PMBo</w:t>
      </w:r>
      <w:r w:rsidR="00774089">
        <w:t xml:space="preserve">K, descrito na seção </w:t>
      </w:r>
      <w:r w:rsidR="00B478BE">
        <w:t>3</w:t>
      </w:r>
      <w:r w:rsidR="00774089">
        <w:t>.1.1, a ISO 21500 divide os processos</w:t>
      </w:r>
      <w:r w:rsidR="000618EC">
        <w:t xml:space="preserve"> em cinco</w:t>
      </w:r>
      <w:r w:rsidR="00774089">
        <w:t xml:space="preserve"> grupo</w:t>
      </w:r>
      <w:r w:rsidR="00D60826">
        <w:t>s</w:t>
      </w:r>
      <w:r w:rsidR="00774089">
        <w:t>:</w:t>
      </w:r>
    </w:p>
    <w:p w14:paraId="321ABA6C" w14:textId="77777777" w:rsidR="00774089" w:rsidRPr="00774089" w:rsidRDefault="00774089" w:rsidP="00C52DCA">
      <w:pPr>
        <w:numPr>
          <w:ilvl w:val="0"/>
          <w:numId w:val="34"/>
        </w:numPr>
      </w:pPr>
      <w:r w:rsidRPr="00774089">
        <w:t>Iniciação</w:t>
      </w:r>
    </w:p>
    <w:p w14:paraId="466E81F9" w14:textId="77777777" w:rsidR="00774089" w:rsidRPr="00774089" w:rsidRDefault="00774089" w:rsidP="00C52DCA">
      <w:pPr>
        <w:numPr>
          <w:ilvl w:val="0"/>
          <w:numId w:val="34"/>
        </w:numPr>
      </w:pPr>
      <w:r w:rsidRPr="00774089">
        <w:t>Planejamento</w:t>
      </w:r>
    </w:p>
    <w:p w14:paraId="187D04E7" w14:textId="77777777" w:rsidR="00774089" w:rsidRPr="00774089" w:rsidRDefault="00774089" w:rsidP="00C52DCA">
      <w:pPr>
        <w:numPr>
          <w:ilvl w:val="0"/>
          <w:numId w:val="34"/>
        </w:numPr>
      </w:pPr>
      <w:r w:rsidRPr="00774089">
        <w:t>Execução</w:t>
      </w:r>
    </w:p>
    <w:p w14:paraId="0F31C46C" w14:textId="77777777" w:rsidR="00774089" w:rsidRPr="00774089" w:rsidRDefault="00774089" w:rsidP="00C52DCA">
      <w:pPr>
        <w:numPr>
          <w:ilvl w:val="0"/>
          <w:numId w:val="34"/>
        </w:numPr>
      </w:pPr>
      <w:r w:rsidRPr="00774089">
        <w:t>Controle</w:t>
      </w:r>
    </w:p>
    <w:p w14:paraId="0349270C" w14:textId="77777777" w:rsidR="00774089" w:rsidRDefault="00774089" w:rsidP="00C52DCA">
      <w:pPr>
        <w:numPr>
          <w:ilvl w:val="0"/>
          <w:numId w:val="34"/>
        </w:numPr>
      </w:pPr>
      <w:r w:rsidRPr="00774089">
        <w:t>Encerramento</w:t>
      </w:r>
    </w:p>
    <w:p w14:paraId="286BB999" w14:textId="77777777" w:rsidR="00774089" w:rsidRDefault="00CF4362" w:rsidP="00C52DCA">
      <w:r>
        <w:t>Diferentemente do</w:t>
      </w:r>
      <w:r w:rsidR="00AD1336">
        <w:t xml:space="preserve"> PMBo</w:t>
      </w:r>
      <w:r w:rsidR="00FF78C1">
        <w:t>K, descrito na seção 3</w:t>
      </w:r>
      <w:r w:rsidR="000618EC">
        <w:t>.1.1, o</w:t>
      </w:r>
      <w:r w:rsidR="00774089">
        <w:t xml:space="preserve">s processos são organizados </w:t>
      </w:r>
      <w:r w:rsidR="00D849B5">
        <w:t>em função de</w:t>
      </w:r>
      <w:r w:rsidR="008E3D0E">
        <w:t xml:space="preserve"> </w:t>
      </w:r>
      <w:r w:rsidR="00B378BD">
        <w:t xml:space="preserve">assuntos </w:t>
      </w:r>
      <w:r w:rsidR="00D849B5">
        <w:t>(</w:t>
      </w:r>
      <w:r w:rsidR="00D849B5" w:rsidRPr="00D849B5">
        <w:rPr>
          <w:i/>
        </w:rPr>
        <w:t>subjects</w:t>
      </w:r>
      <w:r w:rsidR="00D849B5">
        <w:t>)</w:t>
      </w:r>
      <w:r w:rsidR="000618EC">
        <w:t xml:space="preserve">. </w:t>
      </w:r>
      <w:r w:rsidR="00D849B5">
        <w:t>O</w:t>
      </w:r>
      <w:r w:rsidR="000618EC">
        <w:t xml:space="preserve">s dez </w:t>
      </w:r>
      <w:r w:rsidR="00B378BD">
        <w:t>assuntos</w:t>
      </w:r>
      <w:r w:rsidR="00D849B5">
        <w:t xml:space="preserve"> definidos </w:t>
      </w:r>
      <w:r w:rsidR="000618EC">
        <w:t>pela ISO 21500 são:</w:t>
      </w:r>
    </w:p>
    <w:p w14:paraId="47BBEBF0" w14:textId="77777777" w:rsidR="00137C71" w:rsidRPr="00137C71" w:rsidRDefault="00137C71" w:rsidP="00C52DCA">
      <w:pPr>
        <w:numPr>
          <w:ilvl w:val="0"/>
          <w:numId w:val="35"/>
        </w:numPr>
      </w:pPr>
      <w:r w:rsidRPr="00137C71">
        <w:t>Integração</w:t>
      </w:r>
    </w:p>
    <w:p w14:paraId="0F57405D" w14:textId="77777777" w:rsidR="00137C71" w:rsidRPr="00137C71" w:rsidRDefault="00137C71" w:rsidP="00C52DCA">
      <w:pPr>
        <w:numPr>
          <w:ilvl w:val="0"/>
          <w:numId w:val="35"/>
        </w:numPr>
      </w:pPr>
      <w:r w:rsidRPr="00137C71">
        <w:t>Escopo</w:t>
      </w:r>
    </w:p>
    <w:p w14:paraId="214CF206" w14:textId="77777777" w:rsidR="00137C71" w:rsidRPr="00137C71" w:rsidRDefault="00137C71" w:rsidP="00C52DCA">
      <w:pPr>
        <w:numPr>
          <w:ilvl w:val="0"/>
          <w:numId w:val="35"/>
        </w:numPr>
      </w:pPr>
      <w:r w:rsidRPr="00137C71">
        <w:t>Tempo</w:t>
      </w:r>
    </w:p>
    <w:p w14:paraId="1FED9989" w14:textId="77777777" w:rsidR="00137C71" w:rsidRPr="00137C71" w:rsidRDefault="00137C71" w:rsidP="00C52DCA">
      <w:pPr>
        <w:numPr>
          <w:ilvl w:val="0"/>
          <w:numId w:val="35"/>
        </w:numPr>
      </w:pPr>
      <w:r w:rsidRPr="00137C71">
        <w:t>Custo</w:t>
      </w:r>
    </w:p>
    <w:p w14:paraId="7927EFF0" w14:textId="77777777" w:rsidR="00137C71" w:rsidRPr="00137C71" w:rsidRDefault="00137C71" w:rsidP="00C52DCA">
      <w:pPr>
        <w:numPr>
          <w:ilvl w:val="0"/>
          <w:numId w:val="35"/>
        </w:numPr>
      </w:pPr>
      <w:r w:rsidRPr="00137C71">
        <w:t>Qualidade</w:t>
      </w:r>
    </w:p>
    <w:p w14:paraId="0C2CBBDB" w14:textId="77777777" w:rsidR="00137C71" w:rsidRPr="00137C71" w:rsidRDefault="00137C71" w:rsidP="00C52DCA">
      <w:pPr>
        <w:numPr>
          <w:ilvl w:val="0"/>
          <w:numId w:val="35"/>
        </w:numPr>
      </w:pPr>
      <w:r w:rsidRPr="00137C71">
        <w:t>Recursos</w:t>
      </w:r>
    </w:p>
    <w:p w14:paraId="2B2F892A" w14:textId="77777777" w:rsidR="00137C71" w:rsidRPr="00137C71" w:rsidRDefault="00137C71" w:rsidP="00C52DCA">
      <w:pPr>
        <w:numPr>
          <w:ilvl w:val="0"/>
          <w:numId w:val="35"/>
        </w:numPr>
      </w:pPr>
      <w:r w:rsidRPr="00137C71">
        <w:t>Comunicações</w:t>
      </w:r>
    </w:p>
    <w:p w14:paraId="59ADEA78" w14:textId="77777777" w:rsidR="00137C71" w:rsidRPr="00137C71" w:rsidRDefault="00137C71" w:rsidP="00C52DCA">
      <w:pPr>
        <w:numPr>
          <w:ilvl w:val="0"/>
          <w:numId w:val="35"/>
        </w:numPr>
      </w:pPr>
      <w:r w:rsidRPr="00137C71">
        <w:t>Riscos</w:t>
      </w:r>
    </w:p>
    <w:p w14:paraId="0008F21D" w14:textId="77777777" w:rsidR="00137C71" w:rsidRPr="00137C71" w:rsidRDefault="00137C71" w:rsidP="00C52DCA">
      <w:pPr>
        <w:numPr>
          <w:ilvl w:val="0"/>
          <w:numId w:val="35"/>
        </w:numPr>
      </w:pPr>
      <w:r w:rsidRPr="00137C71">
        <w:t>Aquisições</w:t>
      </w:r>
    </w:p>
    <w:p w14:paraId="723CE0F4" w14:textId="77777777" w:rsidR="00101784" w:rsidRPr="00EA480B" w:rsidRDefault="00137C71" w:rsidP="00C52DCA">
      <w:pPr>
        <w:numPr>
          <w:ilvl w:val="0"/>
          <w:numId w:val="35"/>
        </w:numPr>
      </w:pPr>
      <w:r w:rsidRPr="00137C71">
        <w:t>Partes Interessadas</w:t>
      </w:r>
    </w:p>
    <w:p w14:paraId="248EE71B" w14:textId="05BF5F15" w:rsidR="00101784" w:rsidRPr="00721857" w:rsidRDefault="00E30995" w:rsidP="00AF32E5">
      <w:pPr>
        <w:ind w:firstLine="0"/>
      </w:pPr>
      <w:ins w:id="438" w:author="Joao Fernando Oliveira" w:date="2014-07-13T08:27:00Z">
        <w:r>
          <w:t xml:space="preserve">A figura 3 </w:t>
        </w:r>
      </w:ins>
      <w:ins w:id="439" w:author="Joao Fernando Oliveira" w:date="2014-07-13T08:28:00Z">
        <w:r>
          <w:t>mostra a inter-relação entre os processos e assuntos da ISO 21500.</w:t>
        </w:r>
      </w:ins>
    </w:p>
    <w:p w14:paraId="1944BEAB" w14:textId="77777777" w:rsidR="00C15EA4" w:rsidRPr="00B679E3" w:rsidRDefault="007B1BEB" w:rsidP="00A84653">
      <w:pPr>
        <w:keepNext/>
        <w:ind w:firstLine="0"/>
        <w:jc w:val="center"/>
      </w:pPr>
      <w:r>
        <w:rPr>
          <w:noProof/>
          <w:lang w:val="en-US" w:eastAsia="en-US"/>
        </w:rPr>
        <w:drawing>
          <wp:inline distT="0" distB="0" distL="0" distR="0" wp14:anchorId="2F7950C6" wp14:editId="5C1C85F5">
            <wp:extent cx="5753100" cy="6515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6515100"/>
                    </a:xfrm>
                    <a:prstGeom prst="rect">
                      <a:avLst/>
                    </a:prstGeom>
                    <a:noFill/>
                    <a:ln>
                      <a:noFill/>
                    </a:ln>
                  </pic:spPr>
                </pic:pic>
              </a:graphicData>
            </a:graphic>
          </wp:inline>
        </w:drawing>
      </w:r>
    </w:p>
    <w:p w14:paraId="7D536103" w14:textId="77777777" w:rsidR="0086458D" w:rsidRPr="00B679E3" w:rsidRDefault="00C15EA4" w:rsidP="00713D3D">
      <w:pPr>
        <w:pStyle w:val="Caption"/>
        <w:tabs>
          <w:tab w:val="left" w:pos="2267"/>
        </w:tabs>
        <w:jc w:val="center"/>
        <w:rPr>
          <w:sz w:val="20"/>
          <w:szCs w:val="20"/>
        </w:rPr>
      </w:pPr>
      <w:r w:rsidRPr="00B679E3">
        <w:t xml:space="preserve">Figura </w:t>
      </w:r>
      <w:r w:rsidRPr="00B679E3">
        <w:fldChar w:fldCharType="begin"/>
      </w:r>
      <w:r w:rsidRPr="00B679E3">
        <w:instrText xml:space="preserve"> SEQ Figura \* ARABIC </w:instrText>
      </w:r>
      <w:r w:rsidRPr="00B679E3">
        <w:fldChar w:fldCharType="separate"/>
      </w:r>
      <w:r w:rsidR="00703D99">
        <w:rPr>
          <w:noProof/>
        </w:rPr>
        <w:t>3</w:t>
      </w:r>
      <w:r w:rsidRPr="00B679E3">
        <w:fldChar w:fldCharType="end"/>
      </w:r>
      <w:r w:rsidRPr="00B679E3">
        <w:t xml:space="preserve"> </w:t>
      </w:r>
      <w:r w:rsidR="00CE307A">
        <w:t>–</w:t>
      </w:r>
      <w:r w:rsidRPr="00B679E3">
        <w:t xml:space="preserve"> </w:t>
      </w:r>
      <w:r w:rsidR="00CE307A">
        <w:t xml:space="preserve">Tabela dos processos </w:t>
      </w:r>
      <w:r w:rsidR="00D57AD0" w:rsidRPr="00B679E3">
        <w:t>da</w:t>
      </w:r>
      <w:r w:rsidRPr="00B679E3">
        <w:t xml:space="preserve"> ISO 21500 em </w:t>
      </w:r>
      <w:r w:rsidR="00CE307A">
        <w:t>função dos grupos de processos</w:t>
      </w:r>
      <w:r w:rsidRPr="00B679E3">
        <w:t xml:space="preserve"> e </w:t>
      </w:r>
      <w:r w:rsidR="00CE307A">
        <w:t>grupos de a</w:t>
      </w:r>
      <w:r w:rsidR="00D757EB">
        <w:t>ssunto</w:t>
      </w:r>
    </w:p>
    <w:p w14:paraId="02BDA774" w14:textId="77777777" w:rsidR="00181023" w:rsidRDefault="00181023" w:rsidP="00B679E3">
      <w:pPr>
        <w:ind w:firstLine="0"/>
      </w:pPr>
    </w:p>
    <w:p w14:paraId="40CDCE41" w14:textId="77777777" w:rsidR="00515ACB" w:rsidRDefault="00515ACB" w:rsidP="00515ACB">
      <w:pPr>
        <w:pStyle w:val="Heading3"/>
        <w:rPr>
          <w:ins w:id="440" w:author="Joao Fernando Oliveira" w:date="2014-07-13T08:41:00Z"/>
        </w:rPr>
      </w:pPr>
      <w:bookmarkStart w:id="441" w:name="_Toc266746778"/>
      <w:r>
        <w:t>Comparação entre PMBOK e ISO 21500</w:t>
      </w:r>
      <w:bookmarkEnd w:id="441"/>
    </w:p>
    <w:p w14:paraId="4C4B274B" w14:textId="447C10B3" w:rsidR="0084619E" w:rsidRPr="0084619E" w:rsidRDefault="0084619E" w:rsidP="0084619E">
      <w:pPr>
        <w:pPrChange w:id="442" w:author="Joao Fernando Oliveira" w:date="2014-07-13T08:41:00Z">
          <w:pPr>
            <w:pStyle w:val="Heading3"/>
          </w:pPr>
        </w:pPrChange>
      </w:pPr>
      <w:ins w:id="443" w:author="Joao Fernando Oliveira" w:date="2014-07-13T08:42:00Z">
        <w:r>
          <w:t>Esse capítulo traz uma breve comparação entre PMBoK e ISO 21500 [4, 5 e 6].</w:t>
        </w:r>
      </w:ins>
    </w:p>
    <w:p w14:paraId="326E6789" w14:textId="77777777" w:rsidR="008706B2" w:rsidRDefault="006A57A1" w:rsidP="008371DC">
      <w:pPr>
        <w:pStyle w:val="Heading4"/>
      </w:pPr>
      <w:r>
        <w:t>Grupos de Processos</w:t>
      </w:r>
    </w:p>
    <w:p w14:paraId="5086CE08" w14:textId="27F25235" w:rsidR="005606B6" w:rsidRDefault="005606B6" w:rsidP="005606B6">
      <w:pPr>
        <w:rPr>
          <w:ins w:id="444" w:author="Joao Fernando Oliveira" w:date="2014-07-13T08:29:00Z"/>
        </w:rPr>
      </w:pPr>
      <w:r w:rsidRPr="00FA39ED">
        <w:t xml:space="preserve">Com </w:t>
      </w:r>
      <w:r w:rsidR="00D32DF3" w:rsidRPr="00FA39ED">
        <w:t xml:space="preserve">relação aos grupos de processos as diferenças são mínimas, apenas </w:t>
      </w:r>
      <w:r w:rsidR="00AF305E">
        <w:t>mudanças de nomenclatura foram</w:t>
      </w:r>
      <w:r w:rsidR="00D32DF3" w:rsidRPr="00FA39ED">
        <w:t xml:space="preserve"> feita.</w:t>
      </w:r>
      <w:ins w:id="445" w:author="Joao Fernando Oliveira" w:date="2014-07-13T08:29:00Z">
        <w:r w:rsidR="00AF783B">
          <w:t xml:space="preserve"> A tabela 1 mostra tal relação.</w:t>
        </w:r>
      </w:ins>
    </w:p>
    <w:p w14:paraId="2CBB4928" w14:textId="7FEBC944" w:rsidR="00AF783B" w:rsidRPr="00FA39ED" w:rsidRDefault="00AF783B" w:rsidP="005606B6">
      <w:ins w:id="446" w:author="Joao Fernando Oliveira" w:date="2014-07-13T08:29:00Z">
        <w:r>
          <w:t>Tabela 1 – Relação entre os grupos de processos da ISO 21500 e do PMBoK</w:t>
        </w:r>
      </w:ins>
    </w:p>
    <w:p w14:paraId="5E9AEBE3" w14:textId="77777777" w:rsidR="00515ACB" w:rsidRDefault="007B1BEB" w:rsidP="00B679E3">
      <w:pPr>
        <w:ind w:firstLine="0"/>
      </w:pPr>
      <w:commentRangeStart w:id="447"/>
      <w:r>
        <w:rPr>
          <w:noProof/>
          <w:lang w:val="en-US" w:eastAsia="en-US"/>
        </w:rPr>
        <w:drawing>
          <wp:inline distT="0" distB="0" distL="0" distR="0" wp14:anchorId="4D4BF387" wp14:editId="75CA4E9E">
            <wp:extent cx="5753100" cy="2057400"/>
            <wp:effectExtent l="0" t="0" r="12700" b="0"/>
            <wp:docPr id="5" name="Picture 5" descr="Screen Shot 2014-07-0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4-07-03 at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57400"/>
                    </a:xfrm>
                    <a:prstGeom prst="rect">
                      <a:avLst/>
                    </a:prstGeom>
                    <a:noFill/>
                    <a:ln>
                      <a:noFill/>
                    </a:ln>
                  </pic:spPr>
                </pic:pic>
              </a:graphicData>
            </a:graphic>
          </wp:inline>
        </w:drawing>
      </w:r>
      <w:commentRangeEnd w:id="447"/>
      <w:r w:rsidR="00AF783B">
        <w:rPr>
          <w:rStyle w:val="CommentReference"/>
        </w:rPr>
        <w:commentReference w:id="447"/>
      </w:r>
    </w:p>
    <w:p w14:paraId="78583B47" w14:textId="77777777" w:rsidR="00BF3D9F" w:rsidRDefault="00BF3D9F" w:rsidP="00BF3D9F">
      <w:pPr>
        <w:pStyle w:val="Heading4"/>
      </w:pPr>
      <w:r>
        <w:t xml:space="preserve">Grupos de </w:t>
      </w:r>
      <w:r w:rsidR="00BF404D">
        <w:t>Assuntos e Áreas de Conhecimento</w:t>
      </w:r>
    </w:p>
    <w:p w14:paraId="46C7CC91" w14:textId="77777777" w:rsidR="00AF783B" w:rsidRDefault="00392239" w:rsidP="00877ED3">
      <w:pPr>
        <w:rPr>
          <w:ins w:id="448" w:author="Joao Fernando Oliveira" w:date="2014-07-13T08:31:00Z"/>
        </w:rPr>
      </w:pPr>
      <w:del w:id="449" w:author="Joao Fernando Oliveira" w:date="2014-07-13T08:31:00Z">
        <w:r w:rsidDel="00AF783B">
          <w:delText xml:space="preserve">Este capítulo irá descrever </w:delText>
        </w:r>
      </w:del>
      <w:ins w:id="450" w:author="Joao Fernando Oliveira" w:date="2014-07-13T08:31:00Z">
        <w:r w:rsidR="00AF783B">
          <w:t>As</w:t>
        </w:r>
      </w:ins>
      <w:del w:id="451" w:author="Joao Fernando Oliveira" w:date="2014-07-13T08:31:00Z">
        <w:r w:rsidDel="00AF783B">
          <w:delText>as</w:delText>
        </w:r>
      </w:del>
      <w:r w:rsidR="00385F81">
        <w:t xml:space="preserve"> diferenças entre </w:t>
      </w:r>
      <w:r w:rsidR="00877ED3">
        <w:t>as áreas de conhecimento</w:t>
      </w:r>
      <w:r w:rsidR="000F64F6">
        <w:t xml:space="preserve"> estudadas, citadas no capítulo </w:t>
      </w:r>
      <w:r w:rsidR="00EF00E5">
        <w:t>3</w:t>
      </w:r>
      <w:r w:rsidR="00B478BE">
        <w:t>.1.1.4</w:t>
      </w:r>
      <w:r w:rsidR="00596E47">
        <w:t>, e</w:t>
      </w:r>
      <w:r w:rsidR="001256B5">
        <w:t xml:space="preserve"> seus respectivos</w:t>
      </w:r>
      <w:r w:rsidR="00877ED3">
        <w:t xml:space="preserve"> </w:t>
      </w:r>
      <w:r w:rsidR="001256B5">
        <w:t>grupos de assunto</w:t>
      </w:r>
      <w:ins w:id="452" w:author="Joao Fernando Oliveira" w:date="2014-07-13T08:31:00Z">
        <w:r w:rsidR="00AF783B">
          <w:t xml:space="preserve"> são apresentadas na tabela 2.</w:t>
        </w:r>
      </w:ins>
    </w:p>
    <w:p w14:paraId="12902CBC" w14:textId="619B3451" w:rsidR="00AF783B" w:rsidRPr="00FA39ED" w:rsidRDefault="00AF783B" w:rsidP="00AF783B">
      <w:pPr>
        <w:rPr>
          <w:ins w:id="453" w:author="Joao Fernando Oliveira" w:date="2014-07-13T08:31:00Z"/>
        </w:rPr>
      </w:pPr>
      <w:ins w:id="454" w:author="Joao Fernando Oliveira" w:date="2014-07-13T08:31:00Z">
        <w:r>
          <w:t xml:space="preserve">Tabela 2 – Relação entre os </w:t>
        </w:r>
      </w:ins>
      <w:ins w:id="455" w:author="Joao Fernando Oliveira" w:date="2014-07-13T08:32:00Z">
        <w:r>
          <w:t>áreas de conhecimento</w:t>
        </w:r>
      </w:ins>
      <w:ins w:id="456" w:author="Joao Fernando Oliveira" w:date="2014-07-13T08:31:00Z">
        <w:r>
          <w:t xml:space="preserve"> da ISO 21500 e do PMBoK</w:t>
        </w:r>
      </w:ins>
    </w:p>
    <w:p w14:paraId="6BE70E7F" w14:textId="0B3BDCBE" w:rsidR="00FA39ED" w:rsidRPr="00FA39ED" w:rsidDel="00AF783B" w:rsidRDefault="001256B5" w:rsidP="00877ED3">
      <w:pPr>
        <w:rPr>
          <w:del w:id="457" w:author="Joao Fernando Oliveira" w:date="2014-07-13T08:31:00Z"/>
        </w:rPr>
      </w:pPr>
      <w:del w:id="458" w:author="Joao Fernando Oliveira" w:date="2014-07-13T08:31:00Z">
        <w:r w:rsidDel="00AF783B">
          <w:delText>.</w:delText>
        </w:r>
      </w:del>
    </w:p>
    <w:p w14:paraId="1A241A25" w14:textId="77777777" w:rsidR="00BF404D" w:rsidRPr="00BF404D" w:rsidRDefault="007B1BEB" w:rsidP="00521D60">
      <w:pPr>
        <w:ind w:firstLine="0"/>
      </w:pPr>
      <w:r>
        <w:rPr>
          <w:noProof/>
          <w:lang w:val="en-US" w:eastAsia="en-US"/>
        </w:rPr>
        <w:drawing>
          <wp:inline distT="0" distB="0" distL="0" distR="0" wp14:anchorId="6D36F5A9" wp14:editId="707B54BE">
            <wp:extent cx="5753100" cy="3136900"/>
            <wp:effectExtent l="0" t="0" r="12700" b="12700"/>
            <wp:docPr id="6" name="Picture 6" descr="Screen Shot 2014-07-0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7-03 at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p>
    <w:p w14:paraId="760BC897" w14:textId="77777777" w:rsidR="00304476" w:rsidRDefault="006424FA" w:rsidP="001D2BEA">
      <w:pPr>
        <w:pStyle w:val="Heading5"/>
      </w:pPr>
      <w:r>
        <w:t>Integração</w:t>
      </w:r>
    </w:p>
    <w:p w14:paraId="3D1B502D" w14:textId="6503F0D8" w:rsidR="006424FA" w:rsidRDefault="007B1BEB" w:rsidP="00CB32C4">
      <w:pPr>
        <w:pStyle w:val="Heading5"/>
        <w:numPr>
          <w:ilvl w:val="0"/>
          <w:numId w:val="0"/>
        </w:numPr>
      </w:pPr>
      <w:moveFromRangeStart w:id="459" w:author="Joao Fernando Oliveira" w:date="2014-07-13T08:34:00Z" w:name="move266859815"/>
      <w:moveFrom w:id="460" w:author="Joao Fernando Oliveira" w:date="2014-07-13T08:34:00Z">
        <w:r w:rsidDel="00AF783B">
          <w:rPr>
            <w:noProof/>
            <w:lang w:val="en-US" w:eastAsia="en-US"/>
          </w:rPr>
          <w:drawing>
            <wp:inline distT="0" distB="0" distL="0" distR="0" wp14:anchorId="466F0312" wp14:editId="633B7B30">
              <wp:extent cx="5600700" cy="609600"/>
              <wp:effectExtent l="0" t="0" r="12700" b="0"/>
              <wp:docPr id="7" name="Picture 7"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7-03 at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609600"/>
                      </a:xfrm>
                      <a:prstGeom prst="rect">
                        <a:avLst/>
                      </a:prstGeom>
                      <a:noFill/>
                      <a:ln>
                        <a:noFill/>
                      </a:ln>
                    </pic:spPr>
                  </pic:pic>
                </a:graphicData>
              </a:graphic>
            </wp:inline>
          </w:drawing>
        </w:r>
      </w:moveFrom>
      <w:moveFromRangeEnd w:id="459"/>
      <w:del w:id="461" w:author="Joao Fernando Oliveira" w:date="2014-07-13T08:34:00Z">
        <w:r w:rsidDel="00AF783B">
          <w:rPr>
            <w:noProof/>
            <w:lang w:val="en-US" w:eastAsia="en-US"/>
          </w:rPr>
          <w:drawing>
            <wp:inline distT="0" distB="0" distL="0" distR="0" wp14:anchorId="3DAA54C1" wp14:editId="14BF1848">
              <wp:extent cx="5753100" cy="1689100"/>
              <wp:effectExtent l="0" t="0" r="12700" b="12700"/>
              <wp:docPr id="8" name="Picture 8"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4-07-03 at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689100"/>
                      </a:xfrm>
                      <a:prstGeom prst="rect">
                        <a:avLst/>
                      </a:prstGeom>
                      <a:noFill/>
                      <a:ln>
                        <a:noFill/>
                      </a:ln>
                    </pic:spPr>
                  </pic:pic>
                </a:graphicData>
              </a:graphic>
            </wp:inline>
          </w:drawing>
        </w:r>
      </w:del>
    </w:p>
    <w:p w14:paraId="5577CC15" w14:textId="77777777" w:rsidR="00AF783B" w:rsidRDefault="00AF783B" w:rsidP="00553BC3">
      <w:pPr>
        <w:rPr>
          <w:ins w:id="462" w:author="Joao Fernando Oliveira" w:date="2014-07-13T08:35:00Z"/>
        </w:rPr>
      </w:pPr>
      <w:ins w:id="463" w:author="Joao Fernando Oliveira" w:date="2014-07-13T08:35:00Z">
        <w:r>
          <w:t>Os aspectos de integração são praticamente similares, a</w:t>
        </w:r>
      </w:ins>
      <w:del w:id="464" w:author="Joao Fernando Oliveira" w:date="2014-07-13T08:35:00Z">
        <w:r w:rsidR="00205A2C" w:rsidRPr="00F73304" w:rsidDel="00AF783B">
          <w:delText>A</w:delText>
        </w:r>
      </w:del>
      <w:r w:rsidR="00205A2C" w:rsidRPr="00F73304">
        <w:t>dicionando o processo</w:t>
      </w:r>
      <w:r w:rsidR="00F73304">
        <w:t xml:space="preserve"> "c</w:t>
      </w:r>
      <w:r w:rsidR="00205A2C" w:rsidRPr="00F73304">
        <w:t>oletar lições aprendidas"</w:t>
      </w:r>
      <w:r w:rsidR="001D2BEA">
        <w:t>,</w:t>
      </w:r>
      <w:r w:rsidR="00205A2C" w:rsidRPr="00F73304">
        <w:t xml:space="preserve"> focado em gestão do conhecimento do projeto</w:t>
      </w:r>
      <w:r w:rsidR="001D2BEA">
        <w:t>,</w:t>
      </w:r>
      <w:r w:rsidR="00205A2C" w:rsidRPr="00F73304">
        <w:t xml:space="preserve"> para a ISO 21500 </w:t>
      </w:r>
      <w:r w:rsidR="00E108AF" w:rsidRPr="00F73304">
        <w:t>é um diferencial</w:t>
      </w:r>
      <w:r w:rsidR="00553BC3">
        <w:t xml:space="preserve"> em um contexto em </w:t>
      </w:r>
      <w:r w:rsidR="00205A2C" w:rsidRPr="00F73304">
        <w:t xml:space="preserve">que mais e mais profissionais e </w:t>
      </w:r>
      <w:r w:rsidR="00553BC3">
        <w:t>metodologias dizem</w:t>
      </w:r>
      <w:r w:rsidR="00205A2C" w:rsidRPr="00F73304">
        <w:t xml:space="preserve"> que o conhecimento é o mais importante recurso do projeto e, portanto, merece ser tratado como disciplina separada na disciplina de </w:t>
      </w:r>
      <w:r w:rsidR="001D2BEA" w:rsidRPr="00F73304">
        <w:t xml:space="preserve">gestão </w:t>
      </w:r>
      <w:r w:rsidR="001D2BEA">
        <w:t xml:space="preserve">de </w:t>
      </w:r>
      <w:r w:rsidR="00205A2C" w:rsidRPr="00F73304">
        <w:t>projeto</w:t>
      </w:r>
      <w:ins w:id="465" w:author="Joao Fernando Oliveira" w:date="2014-07-13T08:35:00Z">
        <w:r>
          <w:t xml:space="preserve"> (Tabela 3).</w:t>
        </w:r>
      </w:ins>
    </w:p>
    <w:p w14:paraId="5BDFA9FC" w14:textId="044547AA" w:rsidR="00F558A9" w:rsidRDefault="00AF783B" w:rsidP="00553BC3">
      <w:ins w:id="466" w:author="Joao Fernando Oliveira" w:date="2014-07-13T08:35:00Z">
        <w:r>
          <w:t>Tabela 3 – Comparação entre ISO 21500 e PMBoK para integra</w:t>
        </w:r>
      </w:ins>
      <w:ins w:id="467" w:author="Joao Fernando Oliveira" w:date="2014-07-13T08:36:00Z">
        <w:r>
          <w:t>ção</w:t>
        </w:r>
      </w:ins>
      <w:del w:id="468" w:author="Joao Fernando Oliveira" w:date="2014-07-13T08:35:00Z">
        <w:r w:rsidR="00205A2C" w:rsidRPr="00F73304" w:rsidDel="00AF783B">
          <w:delText xml:space="preserve">. </w:delText>
        </w:r>
      </w:del>
    </w:p>
    <w:p w14:paraId="2E890802" w14:textId="7BF1CFC7" w:rsidR="00F558A9" w:rsidRPr="00713D3D" w:rsidRDefault="00AF783B" w:rsidP="00AF783B">
      <w:pPr>
        <w:ind w:firstLine="0"/>
      </w:pPr>
      <w:moveToRangeStart w:id="469" w:author="Joao Fernando Oliveira" w:date="2014-07-13T08:34:00Z" w:name="move266859815"/>
      <w:moveTo w:id="470" w:author="Joao Fernando Oliveira" w:date="2014-07-13T08:34:00Z">
        <w:r>
          <w:rPr>
            <w:noProof/>
            <w:lang w:val="en-US" w:eastAsia="en-US"/>
          </w:rPr>
          <w:drawing>
            <wp:inline distT="0" distB="0" distL="0" distR="0" wp14:anchorId="06BD025A" wp14:editId="1C0FF051">
              <wp:extent cx="5600700" cy="609600"/>
              <wp:effectExtent l="0" t="0" r="12700" b="0"/>
              <wp:docPr id="61" name="Picture 61"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7-03 at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609600"/>
                      </a:xfrm>
                      <a:prstGeom prst="rect">
                        <a:avLst/>
                      </a:prstGeom>
                      <a:noFill/>
                      <a:ln>
                        <a:noFill/>
                      </a:ln>
                    </pic:spPr>
                  </pic:pic>
                </a:graphicData>
              </a:graphic>
            </wp:inline>
          </w:drawing>
        </w:r>
      </w:moveTo>
      <w:moveToRangeEnd w:id="469"/>
      <w:ins w:id="471" w:author="Joao Fernando Oliveira" w:date="2014-07-13T08:34:00Z">
        <w:r>
          <w:rPr>
            <w:noProof/>
            <w:lang w:val="en-US" w:eastAsia="en-US"/>
          </w:rPr>
          <w:drawing>
            <wp:inline distT="0" distB="0" distL="0" distR="0" wp14:anchorId="3889DC2B" wp14:editId="1BD02841">
              <wp:extent cx="5753100" cy="1689100"/>
              <wp:effectExtent l="0" t="0" r="12700" b="12700"/>
              <wp:docPr id="60" name="Picture 60"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4-07-03 at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689100"/>
                      </a:xfrm>
                      <a:prstGeom prst="rect">
                        <a:avLst/>
                      </a:prstGeom>
                      <a:noFill/>
                      <a:ln>
                        <a:noFill/>
                      </a:ln>
                    </pic:spPr>
                  </pic:pic>
                </a:graphicData>
              </a:graphic>
            </wp:inline>
          </w:drawing>
        </w:r>
      </w:ins>
      <w:r w:rsidR="00302AE8">
        <w:t xml:space="preserve">No PMBoK existe um </w:t>
      </w:r>
      <w:r w:rsidR="00302AE8" w:rsidRPr="00F73304">
        <w:t>plano de gerenciamento de projeto que consolida e integra</w:t>
      </w:r>
      <w:r w:rsidR="00732632">
        <w:t>liza</w:t>
      </w:r>
      <w:r w:rsidR="00302AE8" w:rsidRPr="00F73304">
        <w:t xml:space="preserve"> tod</w:t>
      </w:r>
      <w:r w:rsidR="00302AE8">
        <w:t xml:space="preserve">os os </w:t>
      </w:r>
      <w:r w:rsidR="00732632" w:rsidRPr="00713D3D">
        <w:t>documentos</w:t>
      </w:r>
      <w:r w:rsidR="00302AE8" w:rsidRPr="00713D3D">
        <w:t>, já a</w:t>
      </w:r>
      <w:r w:rsidR="00F558A9" w:rsidRPr="00713D3D">
        <w:t xml:space="preserve"> </w:t>
      </w:r>
      <w:r w:rsidR="00205A2C" w:rsidRPr="00713D3D">
        <w:t>ISO 21500 requer o desenvol</w:t>
      </w:r>
      <w:r w:rsidR="00F558A9" w:rsidRPr="00713D3D">
        <w:t>vimento de três tipos de planos:</w:t>
      </w:r>
    </w:p>
    <w:p w14:paraId="5A04F7F0" w14:textId="77777777" w:rsidR="00F558A9" w:rsidRPr="00713D3D" w:rsidRDefault="00205A2C" w:rsidP="00E072CB">
      <w:pPr>
        <w:numPr>
          <w:ilvl w:val="0"/>
          <w:numId w:val="13"/>
        </w:numPr>
      </w:pPr>
      <w:r w:rsidRPr="00713D3D">
        <w:t xml:space="preserve">O </w:t>
      </w:r>
      <w:r w:rsidR="005F437B">
        <w:t>P</w:t>
      </w:r>
      <w:r w:rsidRPr="00713D3D">
        <w:t xml:space="preserve">lano do </w:t>
      </w:r>
      <w:r w:rsidR="005F437B">
        <w:t>P</w:t>
      </w:r>
      <w:r w:rsidRPr="00713D3D">
        <w:t>rojeto</w:t>
      </w:r>
      <w:r w:rsidR="00302AE8" w:rsidRPr="00713D3D">
        <w:t>:</w:t>
      </w:r>
      <w:r w:rsidR="00BE7053" w:rsidRPr="00713D3D">
        <w:t xml:space="preserve"> </w:t>
      </w:r>
      <w:r w:rsidRPr="00713D3D">
        <w:t xml:space="preserve">descreve o que deve ser alcançado pelo projeto em disciplinas separadas, como escopo, tempo, custo e </w:t>
      </w:r>
      <w:r w:rsidR="00732632" w:rsidRPr="00713D3D">
        <w:t>outros</w:t>
      </w:r>
      <w:r w:rsidRPr="00713D3D">
        <w:t xml:space="preserve">. </w:t>
      </w:r>
    </w:p>
    <w:p w14:paraId="0BA88968" w14:textId="77777777" w:rsidR="00F558A9" w:rsidRPr="00713D3D" w:rsidRDefault="00F558A9" w:rsidP="00E072CB">
      <w:pPr>
        <w:numPr>
          <w:ilvl w:val="0"/>
          <w:numId w:val="13"/>
        </w:numPr>
      </w:pPr>
      <w:r w:rsidRPr="00713D3D">
        <w:t>O</w:t>
      </w:r>
      <w:r w:rsidR="00205A2C" w:rsidRPr="00713D3D">
        <w:t xml:space="preserve"> </w:t>
      </w:r>
      <w:r w:rsidR="005F437B">
        <w:t>P</w:t>
      </w:r>
      <w:r w:rsidR="00205A2C" w:rsidRPr="00713D3D">
        <w:t xml:space="preserve">lano de </w:t>
      </w:r>
      <w:r w:rsidR="005F437B">
        <w:t>G</w:t>
      </w:r>
      <w:r w:rsidR="00205A2C" w:rsidRPr="00713D3D">
        <w:t xml:space="preserve">erenciamento do </w:t>
      </w:r>
      <w:r w:rsidR="00675D73">
        <w:t>P</w:t>
      </w:r>
      <w:r w:rsidR="00205A2C" w:rsidRPr="00713D3D">
        <w:t>rojeto</w:t>
      </w:r>
      <w:r w:rsidR="00302AE8" w:rsidRPr="00713D3D">
        <w:t>:</w:t>
      </w:r>
      <w:r w:rsidR="00205A2C" w:rsidRPr="00713D3D">
        <w:t xml:space="preserve"> descreve os processos de gerenciamento de projetos. </w:t>
      </w:r>
    </w:p>
    <w:p w14:paraId="5BAC1EBD" w14:textId="77777777" w:rsidR="00205A2C" w:rsidRDefault="00F558A9" w:rsidP="00E072CB">
      <w:pPr>
        <w:numPr>
          <w:ilvl w:val="0"/>
          <w:numId w:val="13"/>
        </w:numPr>
      </w:pPr>
      <w:r w:rsidRPr="00713D3D">
        <w:t xml:space="preserve">Os </w:t>
      </w:r>
      <w:r w:rsidR="005F437B">
        <w:t>P</w:t>
      </w:r>
      <w:r w:rsidRPr="00713D3D">
        <w:t xml:space="preserve">lanos </w:t>
      </w:r>
      <w:r w:rsidR="005F437B">
        <w:t>A</w:t>
      </w:r>
      <w:r w:rsidRPr="00713D3D">
        <w:t>uxiliares</w:t>
      </w:r>
      <w:r w:rsidR="00302AE8" w:rsidRPr="00713D3D">
        <w:t>:</w:t>
      </w:r>
      <w:r w:rsidRPr="00713D3D">
        <w:t xml:space="preserve"> </w:t>
      </w:r>
      <w:r w:rsidR="00BB0A28" w:rsidRPr="00713D3D">
        <w:t xml:space="preserve">utilizado </w:t>
      </w:r>
      <w:r w:rsidR="0058183D" w:rsidRPr="00713D3D">
        <w:t>para</w:t>
      </w:r>
      <w:r w:rsidR="0058183D">
        <w:t xml:space="preserve"> complementar o</w:t>
      </w:r>
      <w:r w:rsidR="00302AE8">
        <w:t>s outros documentos</w:t>
      </w:r>
      <w:r w:rsidR="0058183D">
        <w:t>.</w:t>
      </w:r>
    </w:p>
    <w:p w14:paraId="75242F32" w14:textId="77777777" w:rsidR="00BF060B" w:rsidRDefault="00BF060B" w:rsidP="00BF060B">
      <w:pPr>
        <w:pStyle w:val="Heading5"/>
      </w:pPr>
      <w:r>
        <w:t>Escopo</w:t>
      </w:r>
    </w:p>
    <w:p w14:paraId="083378A5" w14:textId="77777777" w:rsidR="00CA4467" w:rsidRPr="00CA4467" w:rsidRDefault="00CA4467" w:rsidP="00CC42B9">
      <w:r w:rsidRPr="00CA4467">
        <w:t>Não há nenhum processo como Verific</w:t>
      </w:r>
      <w:r w:rsidR="0083161C">
        <w:t xml:space="preserve">ar o </w:t>
      </w:r>
      <w:r w:rsidR="004901A6">
        <w:t>E</w:t>
      </w:r>
      <w:r w:rsidR="0083161C">
        <w:t xml:space="preserve">scopo </w:t>
      </w:r>
      <w:r w:rsidR="002065ED">
        <w:t>(Verify S</w:t>
      </w:r>
      <w:r w:rsidR="0083161C">
        <w:t>cope) n</w:t>
      </w:r>
      <w:r w:rsidR="00CC42B9">
        <w:t>a norma ISO 21500, sendo que n</w:t>
      </w:r>
      <w:r w:rsidRPr="00CA4467">
        <w:t xml:space="preserve">enhum processo ISO 21500 produz </w:t>
      </w:r>
      <w:r w:rsidR="00CC42B9">
        <w:t xml:space="preserve">uma saída </w:t>
      </w:r>
      <w:r w:rsidR="00FD0B41">
        <w:t>de</w:t>
      </w:r>
      <w:r w:rsidR="00CC42B9">
        <w:t xml:space="preserve"> Entregas aceitas (Accepted deliverables)</w:t>
      </w:r>
      <w:r w:rsidR="0083161C">
        <w:t>, que é a saída mais i</w:t>
      </w:r>
      <w:r w:rsidRPr="00CA4467">
        <w:t>mportante d</w:t>
      </w:r>
      <w:r w:rsidR="006E40C8">
        <w:t>o processo</w:t>
      </w:r>
      <w:r w:rsidRPr="00CA4467">
        <w:t xml:space="preserve"> Verificar o</w:t>
      </w:r>
      <w:r w:rsidR="00112091">
        <w:t xml:space="preserve"> E</w:t>
      </w:r>
      <w:r w:rsidRPr="00CA4467">
        <w:t>scopo</w:t>
      </w:r>
      <w:r w:rsidR="0083161C">
        <w:t>, da PMBoK.</w:t>
      </w:r>
    </w:p>
    <w:p w14:paraId="39A7FF93" w14:textId="290C0FB9" w:rsidR="00CA4467" w:rsidRDefault="00634BFD" w:rsidP="00D9329C">
      <w:pPr>
        <w:rPr>
          <w:ins w:id="472" w:author="Joao Fernando Oliveira" w:date="2014-07-13T08:37:00Z"/>
        </w:rPr>
      </w:pPr>
      <w:r>
        <w:t>Outra pequena alteração é o fato da ISO 21500 possuir o processo Definir Atividades (Define Activities) n</w:t>
      </w:r>
      <w:r w:rsidR="00C92B4B">
        <w:t xml:space="preserve">o assunto </w:t>
      </w:r>
      <w:r>
        <w:t>de Escopo</w:t>
      </w:r>
      <w:r w:rsidR="00C92B4B">
        <w:t xml:space="preserve">, pois o PMBoK possui esse processo na </w:t>
      </w:r>
      <w:r w:rsidR="003B2533">
        <w:t xml:space="preserve">área de </w:t>
      </w:r>
      <w:r w:rsidR="006A60A3">
        <w:t>Tempo</w:t>
      </w:r>
      <w:r w:rsidR="00CA4467" w:rsidRPr="00CA4467">
        <w:t>.</w:t>
      </w:r>
      <w:ins w:id="473" w:author="Joao Fernando Oliveira" w:date="2014-07-13T08:36:00Z">
        <w:r w:rsidR="00AF783B">
          <w:t xml:space="preserve"> A Tabela 4 mostra a compara</w:t>
        </w:r>
      </w:ins>
      <w:ins w:id="474" w:author="Joao Fernando Oliveira" w:date="2014-07-13T08:37:00Z">
        <w:r w:rsidR="00AF783B">
          <w:t>ção geral.</w:t>
        </w:r>
      </w:ins>
    </w:p>
    <w:p w14:paraId="6C8AF529" w14:textId="6BCAB119" w:rsidR="00AF783B" w:rsidRPr="00CA4467" w:rsidRDefault="00AF783B" w:rsidP="0084619E">
      <w:ins w:id="475" w:author="Joao Fernando Oliveira" w:date="2014-07-13T08:37:00Z">
        <w:r>
          <w:t>Tabela 4 – Comparação entre ISO 21500 e PMBoK para Escopo</w:t>
        </w:r>
      </w:ins>
    </w:p>
    <w:p w14:paraId="7D0475A0" w14:textId="77777777" w:rsidR="00BF060B" w:rsidRPr="00F73304" w:rsidRDefault="007B1BEB" w:rsidP="003E225F">
      <w:pPr>
        <w:ind w:firstLine="0"/>
        <w:jc w:val="center"/>
      </w:pPr>
      <w:r>
        <w:rPr>
          <w:noProof/>
          <w:lang w:val="en-US" w:eastAsia="en-US"/>
        </w:rPr>
        <w:drawing>
          <wp:inline distT="0" distB="0" distL="0" distR="0" wp14:anchorId="0561500A" wp14:editId="014835C7">
            <wp:extent cx="5753100" cy="2362200"/>
            <wp:effectExtent l="0" t="0" r="12700" b="0"/>
            <wp:docPr id="9" name="Picture 9"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4-07-04 at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362200"/>
                    </a:xfrm>
                    <a:prstGeom prst="rect">
                      <a:avLst/>
                    </a:prstGeom>
                    <a:noFill/>
                    <a:ln>
                      <a:noFill/>
                    </a:ln>
                  </pic:spPr>
                </pic:pic>
              </a:graphicData>
            </a:graphic>
          </wp:inline>
        </w:drawing>
      </w:r>
    </w:p>
    <w:p w14:paraId="2F21896A" w14:textId="77777777" w:rsidR="00C43089" w:rsidRDefault="00A3089A" w:rsidP="00C43089">
      <w:pPr>
        <w:pStyle w:val="Heading5"/>
      </w:pPr>
      <w:r>
        <w:t>Tempo</w:t>
      </w:r>
    </w:p>
    <w:p w14:paraId="77A58C78" w14:textId="77777777" w:rsidR="00AF783B" w:rsidRDefault="00262084" w:rsidP="00262084">
      <w:pPr>
        <w:rPr>
          <w:ins w:id="476" w:author="Joao Fernando Oliveira" w:date="2014-07-13T08:38:00Z"/>
        </w:rPr>
      </w:pPr>
      <w:r>
        <w:t>Dois processos que existem no PMBoK, Definir Atividades (Define Activities)</w:t>
      </w:r>
      <w:r w:rsidR="00513D5E">
        <w:t xml:space="preserve"> e Estimar Recursos da Atividade (Estimate Activity Resources)</w:t>
      </w:r>
      <w:r w:rsidR="007343FF">
        <w:t xml:space="preserve">, não estão incluídos na norma ISO 21500. Na norma ISO 21500 os respectivos processos foram movidos para a seção de Escopo, </w:t>
      </w:r>
      <w:r w:rsidR="0042124E">
        <w:t xml:space="preserve">discutida na seção </w:t>
      </w:r>
      <w:r w:rsidR="007343FF">
        <w:t>anterior</w:t>
      </w:r>
      <w:ins w:id="477" w:author="Joao Fernando Oliveira" w:date="2014-07-13T08:38:00Z">
        <w:r w:rsidR="00AF783B">
          <w:t xml:space="preserve"> (Tabela 5)</w:t>
        </w:r>
      </w:ins>
    </w:p>
    <w:p w14:paraId="34A17EF3" w14:textId="3371791E" w:rsidR="00262084" w:rsidRPr="00262084" w:rsidRDefault="00AF783B" w:rsidP="00AF783B">
      <w:ins w:id="478" w:author="Joao Fernando Oliveira" w:date="2014-07-13T08:38:00Z">
        <w:r>
          <w:t>Tabela 5 – Comparação entre ISO 21500 e PMBoK para Tempo</w:t>
        </w:r>
      </w:ins>
      <w:del w:id="479" w:author="Joao Fernando Oliveira" w:date="2014-07-13T08:38:00Z">
        <w:r w:rsidR="00EA4B5F" w:rsidDel="00AF783B">
          <w:delText>.</w:delText>
        </w:r>
      </w:del>
    </w:p>
    <w:p w14:paraId="32900925" w14:textId="77777777" w:rsidR="00C43089" w:rsidRDefault="007B1BEB" w:rsidP="00262084">
      <w:pPr>
        <w:ind w:firstLine="0"/>
        <w:jc w:val="center"/>
      </w:pPr>
      <w:r>
        <w:rPr>
          <w:noProof/>
          <w:lang w:val="en-US" w:eastAsia="en-US"/>
        </w:rPr>
        <w:drawing>
          <wp:inline distT="0" distB="0" distL="0" distR="0" wp14:anchorId="4A43B1DD" wp14:editId="220B4953">
            <wp:extent cx="5753100" cy="2705100"/>
            <wp:effectExtent l="0" t="0" r="12700" b="12700"/>
            <wp:docPr id="10" name="Picture 10"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014-07-04 at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14:paraId="5ABB9440" w14:textId="77777777" w:rsidR="00601C81" w:rsidRDefault="00601C81" w:rsidP="00601C81">
      <w:pPr>
        <w:pStyle w:val="Heading5"/>
      </w:pPr>
      <w:r>
        <w:t>Custos</w:t>
      </w:r>
    </w:p>
    <w:p w14:paraId="71F0BFFD" w14:textId="77777777" w:rsidR="00AF783B" w:rsidRDefault="001E22E5" w:rsidP="001E22E5">
      <w:pPr>
        <w:rPr>
          <w:ins w:id="480" w:author="Joao Fernando Oliveira" w:date="2014-07-13T08:38:00Z"/>
        </w:rPr>
      </w:pPr>
      <w:r w:rsidRPr="00E4132A">
        <w:t xml:space="preserve">Não existem mudanças relevantes na seção </w:t>
      </w:r>
      <w:r w:rsidR="005E0E08" w:rsidRPr="00E4132A">
        <w:t>de custos</w:t>
      </w:r>
      <w:ins w:id="481" w:author="Joao Fernando Oliveira" w:date="2014-07-13T08:38:00Z">
        <w:r w:rsidR="00AF783B">
          <w:t xml:space="preserve"> (Tabela 6)</w:t>
        </w:r>
      </w:ins>
    </w:p>
    <w:p w14:paraId="3E0D7207" w14:textId="77777777" w:rsidR="00AF783B" w:rsidRDefault="00AF783B" w:rsidP="001E22E5">
      <w:pPr>
        <w:rPr>
          <w:ins w:id="482" w:author="Joao Fernando Oliveira" w:date="2014-07-13T08:38:00Z"/>
        </w:rPr>
      </w:pPr>
    </w:p>
    <w:p w14:paraId="693343D9" w14:textId="0975159C" w:rsidR="001E22E5" w:rsidRPr="00E4132A" w:rsidRDefault="0084619E" w:rsidP="00AF783B">
      <w:ins w:id="483" w:author="Joao Fernando Oliveira" w:date="2014-07-13T08:38:00Z">
        <w:r>
          <w:t>Tabela 6</w:t>
        </w:r>
        <w:r w:rsidR="00AF783B">
          <w:t xml:space="preserve"> – Comparação entre ISO 21500 e PMBoK para Custos</w:t>
        </w:r>
      </w:ins>
      <w:del w:id="484" w:author="Joao Fernando Oliveira" w:date="2014-07-13T08:38:00Z">
        <w:r w:rsidR="009E5892" w:rsidRPr="00E4132A" w:rsidDel="00AF783B">
          <w:delText>.</w:delText>
        </w:r>
      </w:del>
    </w:p>
    <w:p w14:paraId="6EBECB8C" w14:textId="77777777" w:rsidR="00601C81" w:rsidRPr="00C43089" w:rsidRDefault="007B1BEB" w:rsidP="00262084">
      <w:pPr>
        <w:ind w:firstLine="0"/>
        <w:jc w:val="center"/>
      </w:pPr>
      <w:r>
        <w:rPr>
          <w:noProof/>
          <w:lang w:val="en-US" w:eastAsia="en-US"/>
        </w:rPr>
        <w:drawing>
          <wp:inline distT="0" distB="0" distL="0" distR="0" wp14:anchorId="2608B285" wp14:editId="36B56917">
            <wp:extent cx="5753100" cy="1193800"/>
            <wp:effectExtent l="0" t="0" r="12700" b="0"/>
            <wp:docPr id="11" name="Picture 11"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014-07-04 at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193800"/>
                    </a:xfrm>
                    <a:prstGeom prst="rect">
                      <a:avLst/>
                    </a:prstGeom>
                    <a:noFill/>
                    <a:ln>
                      <a:noFill/>
                    </a:ln>
                  </pic:spPr>
                </pic:pic>
              </a:graphicData>
            </a:graphic>
          </wp:inline>
        </w:drawing>
      </w:r>
    </w:p>
    <w:p w14:paraId="2893B365" w14:textId="77777777" w:rsidR="00E4132A" w:rsidRDefault="000A7ABD" w:rsidP="00E4132A">
      <w:pPr>
        <w:pStyle w:val="Heading5"/>
      </w:pPr>
      <w:r>
        <w:t>Qualidade</w:t>
      </w:r>
    </w:p>
    <w:p w14:paraId="4555F525" w14:textId="26AA2131" w:rsidR="00E50A4E" w:rsidRDefault="00AF783B" w:rsidP="00E50A4E">
      <w:pPr>
        <w:ind w:left="432" w:firstLine="0"/>
      </w:pPr>
      <w:ins w:id="485" w:author="Joao Fernando Oliveira" w:date="2014-07-13T08:38:00Z">
        <w:r>
          <w:t xml:space="preserve">Tambem </w:t>
        </w:r>
      </w:ins>
      <w:ins w:id="486" w:author="Joao Fernando Oliveira" w:date="2014-07-13T08:39:00Z">
        <w:r>
          <w:t>n</w:t>
        </w:r>
      </w:ins>
      <w:del w:id="487" w:author="Joao Fernando Oliveira" w:date="2014-07-13T08:39:00Z">
        <w:r w:rsidR="00E50A4E" w:rsidRPr="00E4132A" w:rsidDel="00AF783B">
          <w:delText>N</w:delText>
        </w:r>
      </w:del>
      <w:r w:rsidR="00E50A4E" w:rsidRPr="00E4132A">
        <w:t xml:space="preserve">ão existem mudanças relevantes na seção de </w:t>
      </w:r>
      <w:r w:rsidR="00E50A4E">
        <w:t>qualidade</w:t>
      </w:r>
      <w:ins w:id="488" w:author="Joao Fernando Oliveira" w:date="2014-07-13T08:39:00Z">
        <w:r>
          <w:t xml:space="preserve"> (Tabela 7)</w:t>
        </w:r>
        <w:r w:rsidR="0084619E">
          <w:t>.</w:t>
        </w:r>
      </w:ins>
      <w:del w:id="489" w:author="Joao Fernando Oliveira" w:date="2014-07-13T08:39:00Z">
        <w:r w:rsidR="00E50A4E" w:rsidRPr="00E4132A" w:rsidDel="00AF783B">
          <w:delText>.</w:delText>
        </w:r>
      </w:del>
    </w:p>
    <w:p w14:paraId="67C82040" w14:textId="77777777" w:rsidR="0084619E" w:rsidRDefault="0084619E" w:rsidP="00FB28F2">
      <w:pPr>
        <w:ind w:firstLine="0"/>
        <w:jc w:val="center"/>
        <w:rPr>
          <w:ins w:id="490" w:author="Joao Fernando Oliveira" w:date="2014-07-13T08:39:00Z"/>
        </w:rPr>
      </w:pPr>
    </w:p>
    <w:p w14:paraId="038A3416" w14:textId="4431D409" w:rsidR="0084619E" w:rsidRDefault="0084619E" w:rsidP="0084619E">
      <w:pPr>
        <w:rPr>
          <w:ins w:id="491" w:author="Joao Fernando Oliveira" w:date="2014-07-13T08:39:00Z"/>
        </w:rPr>
      </w:pPr>
      <w:ins w:id="492" w:author="Joao Fernando Oliveira" w:date="2014-07-13T08:39:00Z">
        <w:r>
          <w:t>Tabela 7 – Comparação entre ISO 21500 e PMBoK para Qualidade</w:t>
        </w:r>
      </w:ins>
    </w:p>
    <w:p w14:paraId="0DAA62E9" w14:textId="77777777" w:rsidR="00E50A4E" w:rsidRDefault="007B1BEB" w:rsidP="00FB28F2">
      <w:pPr>
        <w:ind w:firstLine="0"/>
        <w:jc w:val="center"/>
      </w:pPr>
      <w:r>
        <w:rPr>
          <w:noProof/>
          <w:lang w:val="en-US" w:eastAsia="en-US"/>
        </w:rPr>
        <w:drawing>
          <wp:inline distT="0" distB="0" distL="0" distR="0" wp14:anchorId="688D69D9" wp14:editId="1422A983">
            <wp:extent cx="5753100" cy="1193800"/>
            <wp:effectExtent l="0" t="0" r="12700" b="0"/>
            <wp:docPr id="12" name="Picture 12"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014-07-04 at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193800"/>
                    </a:xfrm>
                    <a:prstGeom prst="rect">
                      <a:avLst/>
                    </a:prstGeom>
                    <a:noFill/>
                    <a:ln>
                      <a:noFill/>
                    </a:ln>
                  </pic:spPr>
                </pic:pic>
              </a:graphicData>
            </a:graphic>
          </wp:inline>
        </w:drawing>
      </w:r>
    </w:p>
    <w:p w14:paraId="5CA14FA5" w14:textId="77777777" w:rsidR="0016475D" w:rsidRDefault="00FE369D" w:rsidP="00B679E3">
      <w:pPr>
        <w:pStyle w:val="Heading2"/>
      </w:pPr>
      <w:bookmarkStart w:id="493" w:name="_Toc266746779"/>
      <w:del w:id="494" w:author="Joao Fernando Oliveira" w:date="2014-07-12T16:39:00Z">
        <w:r w:rsidDel="002A3B70">
          <w:delText>Gerência</w:delText>
        </w:r>
      </w:del>
      <w:ins w:id="495" w:author="Joao Fernando Oliveira" w:date="2014-07-12T16:39:00Z">
        <w:r w:rsidR="002A3B70">
          <w:t>Gestão</w:t>
        </w:r>
      </w:ins>
      <w:r>
        <w:t xml:space="preserve"> </w:t>
      </w:r>
      <w:r w:rsidR="00C647D8">
        <w:t xml:space="preserve">de </w:t>
      </w:r>
      <w:r w:rsidR="0016475D" w:rsidRPr="00B679E3">
        <w:t>Desenvolvimento Software</w:t>
      </w:r>
      <w:bookmarkEnd w:id="394"/>
      <w:bookmarkEnd w:id="395"/>
      <w:bookmarkEnd w:id="396"/>
      <w:bookmarkEnd w:id="493"/>
    </w:p>
    <w:p w14:paraId="33796654" w14:textId="77777777" w:rsidR="00803FA1" w:rsidRDefault="004D3E12" w:rsidP="00803FA1">
      <w:pPr>
        <w:pStyle w:val="Heading3"/>
      </w:pPr>
      <w:bookmarkStart w:id="496" w:name="_Toc266746780"/>
      <w:r>
        <w:t>CMMI</w:t>
      </w:r>
      <w:bookmarkEnd w:id="496"/>
    </w:p>
    <w:p w14:paraId="535761E2" w14:textId="77777777" w:rsidR="003813F0" w:rsidRPr="003813F0" w:rsidRDefault="0081087C" w:rsidP="003813F0">
      <w:pPr>
        <w:pStyle w:val="Heading4"/>
      </w:pPr>
      <w:r>
        <w:t>Histórico</w:t>
      </w:r>
    </w:p>
    <w:p w14:paraId="5A52EBDF" w14:textId="35D8C154" w:rsidR="003813F0" w:rsidRDefault="003813F0" w:rsidP="003F720A">
      <w:pPr>
        <w:rPr>
          <w:ins w:id="497" w:author="Joao Fernando Oliveira" w:date="2014-07-13T09:37:00Z"/>
        </w:rPr>
      </w:pPr>
      <w:r w:rsidRPr="003813F0">
        <w:t xml:space="preserve">O </w:t>
      </w:r>
      <w:ins w:id="498" w:author="Joao Fernando Oliveira" w:date="2014-07-13T08:46:00Z">
        <w:r w:rsidR="0084619E">
          <w:t>Capability Maturity Model</w:t>
        </w:r>
      </w:ins>
      <w:ins w:id="499" w:author="Joao Fernando Oliveira" w:date="2014-07-13T08:47:00Z">
        <w:r w:rsidR="0084619E">
          <w:t xml:space="preserve"> Integration - </w:t>
        </w:r>
      </w:ins>
      <w:r w:rsidRPr="003813F0">
        <w:t>CMMI surgiu durante a</w:t>
      </w:r>
      <w:r w:rsidRPr="003813F0">
        <w:rPr>
          <w:rStyle w:val="apple-converted-space"/>
          <w:color w:val="252525"/>
        </w:rPr>
        <w:t> década de 1980 </w:t>
      </w:r>
      <w:r w:rsidRPr="003813F0">
        <w:t>como um modelo para avaliação de risco na contratação de empresas de software pelo</w:t>
      </w:r>
      <w:r w:rsidRPr="003813F0">
        <w:rPr>
          <w:rStyle w:val="apple-converted-space"/>
          <w:color w:val="252525"/>
        </w:rPr>
        <w:t> Departamento de Defesa dos Estados Unidos</w:t>
      </w:r>
      <w:ins w:id="500" w:author="Joao Fernando Oliveira" w:date="2014-07-13T09:36:00Z">
        <w:r w:rsidR="00AB5034">
          <w:rPr>
            <w:rStyle w:val="apple-converted-space"/>
            <w:color w:val="252525"/>
          </w:rPr>
          <w:t xml:space="preserve">. </w:t>
        </w:r>
      </w:ins>
      <w:del w:id="501" w:author="Joao Fernando Oliveira" w:date="2014-07-13T09:36:00Z">
        <w:r w:rsidRPr="003813F0" w:rsidDel="00AB5034">
          <w:delText xml:space="preserve"> que desejava ser capaz de avaliar os processos de desenvolvimento utilizados pelas empresas que concorriam em licitações como indicação da previsibilidade da qualidade, custos e prazos nos projetos contratados. </w:delText>
        </w:r>
      </w:del>
      <w:r w:rsidRPr="003813F0">
        <w:t xml:space="preserve">Para desenvolver esse processo, </w:t>
      </w:r>
      <w:del w:id="502" w:author="Joao Fernando Oliveira" w:date="2014-07-13T09:36:00Z">
        <w:r w:rsidRPr="003813F0" w:rsidDel="00AB5034">
          <w:delText>o DOD constituiu</w:delText>
        </w:r>
      </w:del>
      <w:ins w:id="503" w:author="Joao Fernando Oliveira" w:date="2014-07-13T09:36:00Z">
        <w:r w:rsidR="00AB5034">
          <w:t>foi criado</w:t>
        </w:r>
      </w:ins>
      <w:r w:rsidRPr="003813F0">
        <w:t xml:space="preserve"> junto a Carnegie-Mellon University o SEI (Software Engineering Institute), o qual além de ser responsável pela evolução da família CMM, realiza diversas outras pesquisas em engenharia de software</w:t>
      </w:r>
      <w:ins w:id="504" w:author="Joao Fernando Oliveira" w:date="2014-07-13T08:57:00Z">
        <w:r w:rsidR="00646D55">
          <w:t xml:space="preserve"> [7]</w:t>
        </w:r>
      </w:ins>
      <w:r w:rsidRPr="003813F0">
        <w:t>.</w:t>
      </w:r>
    </w:p>
    <w:p w14:paraId="577D80B1" w14:textId="38D6A534" w:rsidR="00AB5034" w:rsidRPr="003813F0" w:rsidRDefault="00AB5034" w:rsidP="003F720A">
      <w:ins w:id="505" w:author="Joao Fernando Oliveira" w:date="2014-07-13T09:37:00Z">
        <w:r w:rsidRPr="00AB5034">
          <w:t xml:space="preserve">O </w:t>
        </w:r>
        <w:r>
          <w:t>CMMI</w:t>
        </w:r>
        <w:r w:rsidRPr="00AB5034">
          <w:t xml:space="preserve"> </w:t>
        </w:r>
      </w:ins>
      <w:ins w:id="506" w:author="Joao Fernando Oliveira" w:date="2014-07-13T09:38:00Z">
        <w:r>
          <w:t>não é um processo, mas sistema</w:t>
        </w:r>
      </w:ins>
      <w:ins w:id="507" w:author="Joao Fernando Oliveira" w:date="2014-07-13T09:37:00Z">
        <w:r w:rsidRPr="00AB5034">
          <w:t xml:space="preserve"> de melhoria de desempenho para as organizações. </w:t>
        </w:r>
      </w:ins>
      <w:ins w:id="508" w:author="Joao Fernando Oliveira" w:date="2014-07-13T09:40:00Z">
        <w:r>
          <w:t>Baseia-se n</w:t>
        </w:r>
      </w:ins>
      <w:ins w:id="509" w:author="Joao Fernando Oliveira" w:date="2014-07-13T09:37:00Z">
        <w:r w:rsidRPr="00AB5034">
          <w:t>os objetivos de desempenho de negócio de uma organização</w:t>
        </w:r>
      </w:ins>
      <w:ins w:id="510" w:author="Joao Fernando Oliveira" w:date="2014-07-13T09:40:00Z">
        <w:r>
          <w:t xml:space="preserve"> e</w:t>
        </w:r>
      </w:ins>
      <w:ins w:id="511" w:author="Joao Fernando Oliveira" w:date="2014-07-13T09:37:00Z">
        <w:r w:rsidRPr="00AB5034">
          <w:t xml:space="preserve"> fornece um conjunto de práticas para a melhoria dos processos, resultando em um sistema de melhoria de desempenho que abre o caminho para melhores operações e desempenho. </w:t>
        </w:r>
      </w:ins>
      <w:ins w:id="512" w:author="Joao Fernando Oliveira" w:date="2014-07-13T09:41:00Z">
        <w:r>
          <w:t>Destaca-se em relação a</w:t>
        </w:r>
      </w:ins>
      <w:ins w:id="513" w:author="Joao Fernando Oliveira" w:date="2014-07-13T09:37:00Z">
        <w:r w:rsidRPr="00AB5034">
          <w:t xml:space="preserve"> outra</w:t>
        </w:r>
      </w:ins>
      <w:ins w:id="514" w:author="Joao Fernando Oliveira" w:date="2014-07-13T09:41:00Z">
        <w:r>
          <w:t>s</w:t>
        </w:r>
      </w:ins>
      <w:ins w:id="515" w:author="Joao Fernando Oliveira" w:date="2014-07-13T09:37:00Z">
        <w:r>
          <w:t xml:space="preserve"> abordagens</w:t>
        </w:r>
        <w:r w:rsidRPr="00AB5034">
          <w:t>,</w:t>
        </w:r>
      </w:ins>
      <w:ins w:id="516" w:author="Joao Fernando Oliveira" w:date="2014-07-13T09:41:00Z">
        <w:r>
          <w:t xml:space="preserve"> pois o</w:t>
        </w:r>
      </w:ins>
      <w:ins w:id="517" w:author="Joao Fernando Oliveira" w:date="2014-07-13T09:37:00Z">
        <w:r w:rsidRPr="00AB5034">
          <w:t xml:space="preserve"> CMMI não apenas </w:t>
        </w:r>
      </w:ins>
      <w:ins w:id="518" w:author="Joao Fernando Oliveira" w:date="2014-07-13T09:39:00Z">
        <w:r>
          <w:t>auxilia</w:t>
        </w:r>
      </w:ins>
      <w:ins w:id="519" w:author="Joao Fernando Oliveira" w:date="2014-07-13T09:37:00Z">
        <w:r>
          <w:t xml:space="preserve"> a melhorar os</w:t>
        </w:r>
        <w:r w:rsidRPr="00AB5034">
          <w:t xml:space="preserve"> processos organizacionais</w:t>
        </w:r>
        <w:r>
          <w:t>, mas tamb</w:t>
        </w:r>
      </w:ins>
      <w:ins w:id="520" w:author="Joao Fernando Oliveira" w:date="2014-07-13T09:39:00Z">
        <w:r>
          <w:t>ém a</w:t>
        </w:r>
      </w:ins>
      <w:ins w:id="521" w:author="Joao Fernando Oliveira" w:date="2014-07-13T09:37:00Z">
        <w:r w:rsidRPr="00AB5034">
          <w:t xml:space="preserve"> maneira de </w:t>
        </w:r>
      </w:ins>
      <w:ins w:id="522" w:author="Joao Fernando Oliveira" w:date="2014-07-13T09:42:00Z">
        <w:r>
          <w:t>melhorar a capacidade dos processos [8]</w:t>
        </w:r>
      </w:ins>
      <w:ins w:id="523" w:author="Joao Fernando Oliveira" w:date="2014-07-13T09:40:00Z">
        <w:r>
          <w:t>.</w:t>
        </w:r>
      </w:ins>
    </w:p>
    <w:p w14:paraId="3A2FC2DF" w14:textId="77777777" w:rsidR="009E0953" w:rsidRDefault="003813F0" w:rsidP="00192476">
      <w:r w:rsidRPr="003813F0">
        <w:t xml:space="preserve">Entende-se por capacidade de um processo a habilidade com que este </w:t>
      </w:r>
      <w:r w:rsidR="00350185" w:rsidRPr="003813F0">
        <w:t>alcança</w:t>
      </w:r>
      <w:r w:rsidR="00350185">
        <w:t xml:space="preserve"> </w:t>
      </w:r>
      <w:r w:rsidR="00350185" w:rsidRPr="003813F0">
        <w:t>o</w:t>
      </w:r>
      <w:r w:rsidRPr="003813F0">
        <w:t xml:space="preserve"> resultado desejado.</w:t>
      </w:r>
      <w:r w:rsidR="00192476">
        <w:t xml:space="preserve"> </w:t>
      </w:r>
      <w:r w:rsidRPr="003813F0">
        <w:t>Um</w:t>
      </w:r>
      <w:r w:rsidRPr="003813F0">
        <w:rPr>
          <w:rStyle w:val="apple-converted-space"/>
          <w:color w:val="252525"/>
        </w:rPr>
        <w:t> </w:t>
      </w:r>
      <w:r w:rsidRPr="003813F0">
        <w:rPr>
          <w:bCs/>
        </w:rPr>
        <w:t>modelo</w:t>
      </w:r>
      <w:r w:rsidRPr="003813F0">
        <w:rPr>
          <w:rStyle w:val="apple-converted-space"/>
          <w:color w:val="252525"/>
        </w:rPr>
        <w:t> </w:t>
      </w:r>
      <w:r w:rsidRPr="003813F0">
        <w:t>tem como objetivo estabelecer - com base em estudos, históricos e conhecimento operacional - um conjunto de "melhores práticas" que devem ser utilizadas para um fim específico.</w:t>
      </w:r>
      <w:r w:rsidR="000F7BB0">
        <w:t xml:space="preserve"> </w:t>
      </w:r>
      <w:r w:rsidRPr="003813F0">
        <w:t>O CMMI tem como origens em três outros modelos de maturidade - SW-CMM (</w:t>
      </w:r>
      <w:r w:rsidRPr="003813F0">
        <w:rPr>
          <w:i/>
          <w:iCs/>
        </w:rPr>
        <w:t>SEI Software CMM</w:t>
      </w:r>
      <w:r w:rsidRPr="003813F0">
        <w:t>), EIA SECM (</w:t>
      </w:r>
      <w:r w:rsidRPr="003813F0">
        <w:rPr>
          <w:i/>
          <w:iCs/>
        </w:rPr>
        <w:t>Electronic Industries Alliances's Systems Engineer Capability Model</w:t>
      </w:r>
      <w:r w:rsidRPr="003813F0">
        <w:t>) e IPD-CMM (</w:t>
      </w:r>
      <w:r w:rsidRPr="003813F0">
        <w:rPr>
          <w:i/>
          <w:iCs/>
        </w:rPr>
        <w:t>Integrated Product Development CMM</w:t>
      </w:r>
      <w:r w:rsidRPr="003813F0">
        <w:t>).</w:t>
      </w:r>
    </w:p>
    <w:p w14:paraId="5553BE53" w14:textId="3017D313" w:rsidR="003813F0" w:rsidRPr="003F720A" w:rsidRDefault="007B1BEB" w:rsidP="009E0953">
      <w:pPr>
        <w:ind w:firstLine="0"/>
        <w:jc w:val="center"/>
      </w:pPr>
      <w:del w:id="524" w:author="Joao Fernando Oliveira" w:date="2014-07-13T09:44:00Z">
        <w:r w:rsidDel="00AB5034">
          <w:rPr>
            <w:noProof/>
            <w:lang w:val="en-US" w:eastAsia="en-US"/>
          </w:rPr>
          <w:drawing>
            <wp:inline distT="0" distB="0" distL="0" distR="0" wp14:anchorId="10CDCDDA" wp14:editId="1D094CC8">
              <wp:extent cx="3060700" cy="2590800"/>
              <wp:effectExtent l="0" t="0" r="12700" b="0"/>
              <wp:docPr id="13" name="Picture 13"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014-07-04 at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0700" cy="2590800"/>
                      </a:xfrm>
                      <a:prstGeom prst="rect">
                        <a:avLst/>
                      </a:prstGeom>
                      <a:noFill/>
                      <a:ln>
                        <a:noFill/>
                      </a:ln>
                    </pic:spPr>
                  </pic:pic>
                </a:graphicData>
              </a:graphic>
            </wp:inline>
          </w:drawing>
        </w:r>
      </w:del>
    </w:p>
    <w:p w14:paraId="08B963C7" w14:textId="77777777" w:rsidR="0081087C" w:rsidRDefault="0081087C" w:rsidP="0081087C">
      <w:pPr>
        <w:pStyle w:val="Heading4"/>
      </w:pPr>
      <w:r>
        <w:t>Definição</w:t>
      </w:r>
    </w:p>
    <w:p w14:paraId="4B3572CE" w14:textId="77777777" w:rsidR="002B3FB8" w:rsidRPr="009D4093" w:rsidRDefault="006901CF" w:rsidP="003F720A">
      <w:pPr>
        <w:rPr>
          <w:shd w:val="clear" w:color="auto" w:fill="FFFFFF"/>
          <w:lang w:eastAsia="en-US"/>
        </w:rPr>
      </w:pPr>
      <w:r w:rsidRPr="009D4093">
        <w:rPr>
          <w:shd w:val="clear" w:color="auto" w:fill="FFFFFF"/>
          <w:lang w:eastAsia="en-US"/>
        </w:rPr>
        <w:t>O CMMI (Capability Maturity Model - Integration ou Modelo de Maturidade em Capacitação - Integração) é um modelo de referência que contém práticas (Genéric</w:t>
      </w:r>
      <w:r w:rsidR="002B3FB8" w:rsidRPr="009D4093">
        <w:rPr>
          <w:shd w:val="clear" w:color="auto" w:fill="FFFFFF"/>
          <w:lang w:eastAsia="en-US"/>
        </w:rPr>
        <w:t>as ou Específicas) necessárias para alcançar</w:t>
      </w:r>
      <w:r w:rsidRPr="009D4093">
        <w:rPr>
          <w:shd w:val="clear" w:color="auto" w:fill="FFFFFF"/>
          <w:lang w:eastAsia="en-US"/>
        </w:rPr>
        <w:t xml:space="preserve"> maturid</w:t>
      </w:r>
      <w:r w:rsidR="002B3FB8" w:rsidRPr="009D4093">
        <w:rPr>
          <w:shd w:val="clear" w:color="auto" w:fill="FFFFFF"/>
          <w:lang w:eastAsia="en-US"/>
        </w:rPr>
        <w:t xml:space="preserve">ade em disciplinas específicas: </w:t>
      </w:r>
      <w:r w:rsidRPr="009D4093">
        <w:rPr>
          <w:shd w:val="clear" w:color="auto" w:fill="FFFFFF"/>
          <w:lang w:eastAsia="en-US"/>
        </w:rPr>
        <w:t>Systems Engineering (SE - Engenharia de Sistemas), Software Engineering (SW - Engenharia de Software), Integrated Product and Process Development (IPPD - Desenvolvimento Integrado de Processo e P</w:t>
      </w:r>
      <w:r w:rsidR="00E51E7E">
        <w:rPr>
          <w:shd w:val="clear" w:color="auto" w:fill="FFFFFF"/>
          <w:lang w:eastAsia="en-US"/>
        </w:rPr>
        <w:t>roduto) e</w:t>
      </w:r>
      <w:r w:rsidR="002B3FB8" w:rsidRPr="009D4093">
        <w:rPr>
          <w:shd w:val="clear" w:color="auto" w:fill="FFFFFF"/>
          <w:lang w:eastAsia="en-US"/>
        </w:rPr>
        <w:t xml:space="preserve"> Supplier Sourcing (SS)</w:t>
      </w:r>
      <w:r w:rsidRPr="009D4093">
        <w:rPr>
          <w:shd w:val="clear" w:color="auto" w:fill="FFFFFF"/>
          <w:lang w:eastAsia="en-US"/>
        </w:rPr>
        <w:t xml:space="preserve">. </w:t>
      </w:r>
    </w:p>
    <w:p w14:paraId="5C821470" w14:textId="042079FC" w:rsidR="00EE735A" w:rsidRPr="009D4093" w:rsidRDefault="0083441D" w:rsidP="003F720A">
      <w:pPr>
        <w:rPr>
          <w:rFonts w:ascii="Helvetica" w:hAnsi="Helvetica" w:cs="Times New Roman"/>
          <w:color w:val="252525"/>
          <w:sz w:val="22"/>
          <w:szCs w:val="22"/>
          <w:shd w:val="clear" w:color="auto" w:fill="FFFFFF"/>
          <w:lang w:eastAsia="en-US"/>
        </w:rPr>
      </w:pPr>
      <w:r>
        <w:rPr>
          <w:shd w:val="clear" w:color="auto" w:fill="FFFFFF"/>
          <w:lang w:eastAsia="en-US"/>
        </w:rPr>
        <w:t>O</w:t>
      </w:r>
      <w:r w:rsidR="006901CF" w:rsidRPr="009D4093">
        <w:rPr>
          <w:shd w:val="clear" w:color="auto" w:fill="FFFFFF"/>
          <w:lang w:eastAsia="en-US"/>
        </w:rPr>
        <w:t xml:space="preserve"> CMMI é uma evolução do CMM</w:t>
      </w:r>
      <w:ins w:id="525" w:author="Joao Fernando Oliveira" w:date="2014-07-13T09:45:00Z">
        <w:r w:rsidR="00AB5034">
          <w:rPr>
            <w:shd w:val="clear" w:color="auto" w:fill="FFFFFF"/>
            <w:lang w:eastAsia="en-US"/>
          </w:rPr>
          <w:t>, que incorpora a integração,</w:t>
        </w:r>
      </w:ins>
      <w:r w:rsidR="006901CF" w:rsidRPr="009D4093">
        <w:rPr>
          <w:shd w:val="clear" w:color="auto" w:fill="FFFFFF"/>
          <w:lang w:eastAsia="en-US"/>
        </w:rPr>
        <w:t xml:space="preserve"> e procura estabelecer um modelo único para o processo de melhoria corporativo, integrando diferentes modelos e disciplinas.</w:t>
      </w:r>
      <w:r w:rsidR="002B3FB8" w:rsidRPr="009D4093">
        <w:rPr>
          <w:shd w:val="clear" w:color="auto" w:fill="FFFFFF"/>
          <w:lang w:eastAsia="en-US"/>
        </w:rPr>
        <w:t xml:space="preserve"> </w:t>
      </w:r>
      <w:r w:rsidR="002B3FB8" w:rsidRPr="009D4093">
        <w:rPr>
          <w:rFonts w:ascii="Helvetica" w:hAnsi="Helvetica" w:cs="Times New Roman"/>
          <w:color w:val="252525"/>
          <w:sz w:val="22"/>
          <w:szCs w:val="22"/>
          <w:shd w:val="clear" w:color="auto" w:fill="FFFFFF"/>
          <w:lang w:eastAsia="en-US"/>
        </w:rPr>
        <w:t>O CMMI foi construído considerando três dimensões principais: pessoas, ferramentas e procedimentos. O processo serve para unir essas dimensões.</w:t>
      </w:r>
      <w:r w:rsidR="009D4093" w:rsidRPr="009D4093">
        <w:rPr>
          <w:rFonts w:ascii="Helvetica" w:hAnsi="Helvetica" w:cs="Times New Roman"/>
          <w:color w:val="252525"/>
          <w:sz w:val="22"/>
          <w:szCs w:val="22"/>
          <w:shd w:val="clear" w:color="auto" w:fill="FFFFFF"/>
          <w:lang w:eastAsia="en-US"/>
        </w:rPr>
        <w:t xml:space="preserve"> </w:t>
      </w:r>
    </w:p>
    <w:p w14:paraId="0556F118" w14:textId="77777777" w:rsidR="009D4093" w:rsidRPr="009D4093" w:rsidRDefault="009D4093" w:rsidP="009D4093">
      <w:pPr>
        <w:rPr>
          <w:rFonts w:ascii="Helvetica" w:hAnsi="Helvetica" w:cs="Times New Roman"/>
          <w:color w:val="252525"/>
          <w:sz w:val="22"/>
          <w:szCs w:val="22"/>
          <w:shd w:val="clear" w:color="auto" w:fill="FFFFFF"/>
          <w:lang w:eastAsia="en-US"/>
        </w:rPr>
      </w:pPr>
      <w:r w:rsidRPr="009D4093">
        <w:rPr>
          <w:rFonts w:ascii="Helvetica" w:hAnsi="Helvetica" w:cs="Times New Roman"/>
          <w:color w:val="252525"/>
          <w:sz w:val="22"/>
          <w:szCs w:val="22"/>
          <w:shd w:val="clear" w:color="auto" w:fill="FFFFFF"/>
          <w:lang w:eastAsia="en-US"/>
        </w:rPr>
        <w:t xml:space="preserve">As melhores práticas do CMMI são publicados em documentos chamados modelos, cada um dos quais aborda uma área diferente de seu interesse. A versão atual, CMMI versão 1.3, fornece modelos para três áreas de interesse: </w:t>
      </w:r>
    </w:p>
    <w:p w14:paraId="736BE87A"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CMMI para o Desenvolvimento (CMMI-DEV):</w:t>
      </w:r>
      <w:r w:rsidRPr="009D4093">
        <w:rPr>
          <w:rFonts w:ascii="Helvetica" w:hAnsi="Helvetica" w:cs="Times New Roman"/>
          <w:color w:val="252525"/>
          <w:sz w:val="22"/>
          <w:szCs w:val="22"/>
          <w:shd w:val="clear" w:color="auto" w:fill="FFFFFF"/>
          <w:lang w:eastAsia="en-US"/>
        </w:rPr>
        <w:t xml:space="preserve"> foi lançado em novembro de 2010 e aborda os processos de desenvolvimento de produtos e serviços. </w:t>
      </w:r>
    </w:p>
    <w:p w14:paraId="0DC28A75"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CMMI para Aquisição (CMMI-ACQ):</w:t>
      </w:r>
      <w:r w:rsidRPr="009D4093">
        <w:rPr>
          <w:rFonts w:ascii="Helvetica" w:hAnsi="Helvetica" w:cs="Times New Roman"/>
          <w:color w:val="252525"/>
          <w:sz w:val="22"/>
          <w:szCs w:val="22"/>
          <w:shd w:val="clear" w:color="auto" w:fill="FFFFFF"/>
          <w:lang w:eastAsia="en-US"/>
        </w:rPr>
        <w:t xml:space="preserve"> foi lançado em novembro de 2010 e aborda a gestão da cadeia de suprimentos, aquisição e processos de terceirização no governo e na indústria. </w:t>
      </w:r>
    </w:p>
    <w:p w14:paraId="7B4660F9"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 xml:space="preserve">CMMI para Serviços (CMMI-SVC): </w:t>
      </w:r>
      <w:r w:rsidRPr="009D4093">
        <w:rPr>
          <w:rFonts w:ascii="Helvetica" w:hAnsi="Helvetica" w:cs="Times New Roman"/>
          <w:color w:val="252525"/>
          <w:sz w:val="22"/>
          <w:szCs w:val="22"/>
          <w:shd w:val="clear" w:color="auto" w:fill="FFFFFF"/>
          <w:lang w:eastAsia="en-US"/>
        </w:rPr>
        <w:t>foi lançado em novembro de 2010 e aborda a orientação para a prestação de serviços dentro de uma organização e para os clientes externos.</w:t>
      </w:r>
    </w:p>
    <w:p w14:paraId="560332AE" w14:textId="77777777" w:rsidR="003D6D9C" w:rsidRDefault="003D6D9C" w:rsidP="003D6D9C">
      <w:pPr>
        <w:pStyle w:val="Heading4"/>
      </w:pPr>
      <w:r>
        <w:t>Representações</w:t>
      </w:r>
    </w:p>
    <w:p w14:paraId="53BC31B9" w14:textId="77777777" w:rsidR="00865316" w:rsidRDefault="00865316" w:rsidP="00865316">
      <w:r>
        <w:t>O CMMI possui duas representações: "contínua" ou "por estágios". Estas representações permitem à organização utilizar diferentes caminhos para a melho</w:t>
      </w:r>
      <w:r w:rsidR="00310361">
        <w:t>ria de acordo com seu interesse:</w:t>
      </w:r>
    </w:p>
    <w:p w14:paraId="75CC715A" w14:textId="77777777" w:rsidR="00865316" w:rsidRPr="00310361" w:rsidRDefault="00865316" w:rsidP="00310361">
      <w:pPr>
        <w:rPr>
          <w:b/>
        </w:rPr>
      </w:pPr>
      <w:r w:rsidRPr="00310361">
        <w:rPr>
          <w:b/>
        </w:rPr>
        <w:t>Representação Contínua</w:t>
      </w:r>
      <w:r w:rsidR="00310361">
        <w:rPr>
          <w:b/>
        </w:rPr>
        <w:t xml:space="preserve">: </w:t>
      </w:r>
      <w:r w:rsidR="00310361">
        <w:t>p</w:t>
      </w:r>
      <w:r>
        <w:t>ossibilita à organização utilizar a ordem de melhoria que melhor atende os objetivos de negócio da empresa. É caracterizado por: Níveis de Capacidade (Capability Levels):</w:t>
      </w:r>
    </w:p>
    <w:p w14:paraId="3F258028" w14:textId="77777777" w:rsidR="00865316" w:rsidRPr="006547AB" w:rsidRDefault="00865316" w:rsidP="00865316">
      <w:r w:rsidRPr="006547AB">
        <w:t>Nível 0: Incompleto (Ad-hoc)</w:t>
      </w:r>
    </w:p>
    <w:p w14:paraId="1CB25F1E" w14:textId="77777777" w:rsidR="00865316" w:rsidRPr="006547AB" w:rsidRDefault="00865316" w:rsidP="00865316">
      <w:r w:rsidRPr="006547AB">
        <w:t>Nível 1: Executado</w:t>
      </w:r>
    </w:p>
    <w:p w14:paraId="01F7BA8C" w14:textId="77777777" w:rsidR="00865316" w:rsidRPr="006547AB" w:rsidRDefault="00865316" w:rsidP="00865316">
      <w:r w:rsidRPr="006547AB">
        <w:t>Nível 2: Gerenciado / Gerido</w:t>
      </w:r>
    </w:p>
    <w:p w14:paraId="17BC4CA0" w14:textId="77777777" w:rsidR="00865316" w:rsidRPr="006547AB" w:rsidRDefault="00865316" w:rsidP="00865316">
      <w:r w:rsidRPr="006547AB">
        <w:t>Nível 3: Definido</w:t>
      </w:r>
    </w:p>
    <w:p w14:paraId="2DD45FB5" w14:textId="77777777" w:rsidR="00865316" w:rsidRPr="006547AB" w:rsidRDefault="00865316" w:rsidP="00865316">
      <w:r w:rsidRPr="006547AB">
        <w:t>Nível 4: G</w:t>
      </w:r>
      <w:r w:rsidR="00310361" w:rsidRPr="006547AB">
        <w:t>erenciado quantitativamente (removido da versão 1.3).</w:t>
      </w:r>
    </w:p>
    <w:p w14:paraId="47687B78" w14:textId="77777777" w:rsidR="00865316" w:rsidRDefault="00865316" w:rsidP="00865316">
      <w:r w:rsidRPr="006547AB">
        <w:t>Nível 5: Em otimi</w:t>
      </w:r>
      <w:r>
        <w:t xml:space="preserve">zação </w:t>
      </w:r>
      <w:r w:rsidR="00310361">
        <w:t>(removido da versão 1.3).</w:t>
      </w:r>
    </w:p>
    <w:p w14:paraId="0E5586D5" w14:textId="77777777" w:rsidR="001578BA" w:rsidRDefault="00865316" w:rsidP="001578BA">
      <w:r>
        <w:t>Nesta representação a capacidade é medida por processos separadamente, onde é possível ter um processo com nível um e outro processo com nível cinco, variando de acordo com os interesses da empresa.</w:t>
      </w:r>
    </w:p>
    <w:p w14:paraId="022263DD" w14:textId="77777777" w:rsidR="00865316" w:rsidRDefault="00865316" w:rsidP="001578BA">
      <w:r>
        <w:t>A representação contínua é indicada quando a empresa deseja tornar apenas alguns processos mais maduros, quando já utiliza algum modelo de maturidade contínua ou quando não pretende usar a maturidade alcançada como modelo de comparação com outras empresas.</w:t>
      </w:r>
    </w:p>
    <w:p w14:paraId="7C5DB786" w14:textId="77777777" w:rsidR="00865316" w:rsidRDefault="00865316" w:rsidP="00865316">
      <w:r w:rsidRPr="001578BA">
        <w:rPr>
          <w:b/>
        </w:rPr>
        <w:t>Representação Por Estágios</w:t>
      </w:r>
      <w:r w:rsidR="001578BA" w:rsidRPr="001578BA">
        <w:rPr>
          <w:b/>
        </w:rPr>
        <w:t>:</w:t>
      </w:r>
      <w:r w:rsidR="001578BA">
        <w:t xml:space="preserve"> d</w:t>
      </w:r>
      <w:r>
        <w:t xml:space="preserve">isponibiliza uma </w:t>
      </w:r>
      <w:r w:rsidR="001578BA">
        <w:t>sequência</w:t>
      </w:r>
      <w:r>
        <w:t xml:space="preserve"> pré-determinada para melhoria baseada em estágios que não deve ser desconsiderada, pois cada estágio serve de base para o próximo. É caracterizado por Níveis de Maturidade (Maturity Levels):</w:t>
      </w:r>
    </w:p>
    <w:p w14:paraId="32569043" w14:textId="77777777" w:rsidR="00865316" w:rsidRPr="006547AB" w:rsidRDefault="00865316" w:rsidP="00865316">
      <w:r w:rsidRPr="006547AB">
        <w:t>Nível 1: Inicial (Ad-hoc)</w:t>
      </w:r>
    </w:p>
    <w:p w14:paraId="3DE91935" w14:textId="77777777" w:rsidR="00865316" w:rsidRPr="006547AB" w:rsidRDefault="00865316" w:rsidP="00865316">
      <w:r w:rsidRPr="006547AB">
        <w:t>Nível 2: Gerenciado / Gerido</w:t>
      </w:r>
    </w:p>
    <w:p w14:paraId="3278C8F1" w14:textId="77777777" w:rsidR="00865316" w:rsidRPr="006547AB" w:rsidRDefault="00865316" w:rsidP="00865316">
      <w:r w:rsidRPr="006547AB">
        <w:t>Nível 3: Definido</w:t>
      </w:r>
    </w:p>
    <w:p w14:paraId="5EC1925A" w14:textId="77777777" w:rsidR="00865316" w:rsidRPr="006547AB" w:rsidRDefault="00865316" w:rsidP="00865316">
      <w:r w:rsidRPr="006547AB">
        <w:t>Nível 4: Quantitativamente gerenciado / Gerido quantitativamente</w:t>
      </w:r>
    </w:p>
    <w:p w14:paraId="43186781" w14:textId="77777777" w:rsidR="00865316" w:rsidRPr="006547AB" w:rsidRDefault="00865316" w:rsidP="00865316">
      <w:r w:rsidRPr="006547AB">
        <w:t>Nível 5: Em otimização</w:t>
      </w:r>
    </w:p>
    <w:p w14:paraId="1A478D6B" w14:textId="77777777" w:rsidR="00865316" w:rsidRDefault="00865316" w:rsidP="00865316">
      <w:r>
        <w:t>Nesta representação a maturidade é medida por um conjunto de processos. Assim é necessário que todos os processos atinjam nível de maturidade dois para que a empresa seja certificada com nível dois. Se quase todos os processos forem nível três, mas apenas um deles estiver no nível dois a empresa não irá conseguir obter o nível de maturidade três.</w:t>
      </w:r>
    </w:p>
    <w:p w14:paraId="4608F546" w14:textId="77777777" w:rsidR="009E0953" w:rsidRDefault="00865316" w:rsidP="007861B0">
      <w:r>
        <w:t>Esta representação é indicada quando a empresa já utiliza algum modelo de maturidade por estágios, quando deseja utilizar o nível de maturidade alcançado para comparação com outras empresas ou quando pretende usar o nível de conhecimento obtido por outros para sua área de atuação.</w:t>
      </w:r>
    </w:p>
    <w:p w14:paraId="60B64922" w14:textId="77777777" w:rsidR="006901CF" w:rsidRDefault="007B1BEB" w:rsidP="007861B0">
      <w:pPr>
        <w:rPr>
          <w:ins w:id="526" w:author="Joao Fernando Oliveira" w:date="2014-07-13T09:53:00Z"/>
        </w:rPr>
      </w:pPr>
      <w:r>
        <w:rPr>
          <w:noProof/>
          <w:lang w:val="en-US" w:eastAsia="en-US"/>
        </w:rPr>
        <w:drawing>
          <wp:inline distT="0" distB="0" distL="0" distR="0" wp14:anchorId="4A06645B" wp14:editId="7244DB76">
            <wp:extent cx="4330700" cy="2438400"/>
            <wp:effectExtent l="0" t="0" r="12700" b="0"/>
            <wp:docPr id="14" name="Picture 14"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07-04 at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0700" cy="2438400"/>
                    </a:xfrm>
                    <a:prstGeom prst="rect">
                      <a:avLst/>
                    </a:prstGeom>
                    <a:noFill/>
                    <a:ln>
                      <a:noFill/>
                    </a:ln>
                  </pic:spPr>
                </pic:pic>
              </a:graphicData>
            </a:graphic>
          </wp:inline>
        </w:drawing>
      </w:r>
    </w:p>
    <w:p w14:paraId="09D14E06" w14:textId="5443642F" w:rsidR="00662CBD" w:rsidRPr="007861B0" w:rsidRDefault="00662CBD" w:rsidP="007861B0">
      <w:ins w:id="527" w:author="Joao Fernando Oliveira" w:date="2014-07-13T09:53:00Z">
        <w:r>
          <w:t>Precisa numerar todas as figuras</w:t>
        </w:r>
      </w:ins>
      <w:ins w:id="528" w:author="Joao Fernando Oliveira" w:date="2014-07-13T10:03:00Z">
        <w:r w:rsidR="00C86050">
          <w:t xml:space="preserve"> e tabelas</w:t>
        </w:r>
      </w:ins>
      <w:ins w:id="529" w:author="Joao Fernando Oliveira" w:date="2014-07-13T09:54:00Z">
        <w:r>
          <w:t>, dar nome e citar no texto</w:t>
        </w:r>
      </w:ins>
      <w:ins w:id="530" w:author="Joao Fernando Oliveira" w:date="2014-07-13T09:53:00Z">
        <w:r>
          <w:t>...</w:t>
        </w:r>
      </w:ins>
    </w:p>
    <w:p w14:paraId="4C207ADD" w14:textId="10F51424" w:rsidR="007861B0" w:rsidRDefault="007861B0" w:rsidP="007861B0">
      <w:pPr>
        <w:pStyle w:val="Heading4"/>
      </w:pPr>
      <w:r>
        <w:t>Áreas de Processos</w:t>
      </w:r>
      <w:ins w:id="531" w:author="Joao Fernando Oliveira" w:date="2014-07-13T09:53:00Z">
        <w:r w:rsidR="00662CBD">
          <w:t xml:space="preserve"> (Não Entendi o que é </w:t>
        </w:r>
      </w:ins>
      <w:ins w:id="532" w:author="Joao Fernando Oliveira" w:date="2014-07-13T10:00:00Z">
        <w:r w:rsidR="00C86050">
          <w:t>esse item, precisa explicar, se realmente for usado mais a frente</w:t>
        </w:r>
      </w:ins>
      <w:ins w:id="533" w:author="Joao Fernando Oliveira" w:date="2014-07-13T09:53:00Z">
        <w:r w:rsidR="00662CBD">
          <w:t>...)</w:t>
        </w:r>
      </w:ins>
    </w:p>
    <w:p w14:paraId="15163E23" w14:textId="77777777" w:rsidR="007861B0" w:rsidRDefault="007861B0" w:rsidP="007861B0">
      <w:pPr>
        <w:ind w:firstLine="0"/>
      </w:pPr>
      <w:r w:rsidRPr="00EE735A">
        <w:rPr>
          <w:b/>
        </w:rPr>
        <w:t>Nível 1:</w:t>
      </w:r>
      <w:r>
        <w:t xml:space="preserve"> Inicial (Ad-hoc)</w:t>
      </w:r>
    </w:p>
    <w:p w14:paraId="115A93FE" w14:textId="77777777" w:rsidR="007861B0" w:rsidRDefault="007861B0" w:rsidP="007861B0">
      <w:r>
        <w:t>Não possui áreas de processo.</w:t>
      </w:r>
    </w:p>
    <w:p w14:paraId="5AEC317E" w14:textId="77777777" w:rsidR="007861B0" w:rsidRDefault="007861B0" w:rsidP="007861B0">
      <w:pPr>
        <w:ind w:firstLine="0"/>
      </w:pPr>
      <w:r w:rsidRPr="00EE735A">
        <w:rPr>
          <w:b/>
        </w:rPr>
        <w:t>Nível 2:</w:t>
      </w:r>
      <w:r>
        <w:t xml:space="preserve"> Gerenciado / Gerido</w:t>
      </w:r>
    </w:p>
    <w:p w14:paraId="32338DC9" w14:textId="77777777" w:rsidR="007861B0" w:rsidRDefault="007861B0" w:rsidP="00E072CB">
      <w:pPr>
        <w:numPr>
          <w:ilvl w:val="0"/>
          <w:numId w:val="14"/>
        </w:numPr>
      </w:pPr>
      <w:r>
        <w:t>Gerenciamento de Requisitos - REQM (Requirements Management)</w:t>
      </w:r>
    </w:p>
    <w:p w14:paraId="7ED317C8" w14:textId="77777777" w:rsidR="007861B0" w:rsidRDefault="007861B0" w:rsidP="00E072CB">
      <w:pPr>
        <w:numPr>
          <w:ilvl w:val="0"/>
          <w:numId w:val="14"/>
        </w:numPr>
      </w:pPr>
      <w:r>
        <w:t>Planejamento de Projeto - PP (Project Planning)</w:t>
      </w:r>
    </w:p>
    <w:p w14:paraId="0344439A" w14:textId="77777777" w:rsidR="007861B0" w:rsidRDefault="007861B0" w:rsidP="00E072CB">
      <w:pPr>
        <w:numPr>
          <w:ilvl w:val="0"/>
          <w:numId w:val="14"/>
        </w:numPr>
      </w:pPr>
      <w:r>
        <w:t>Acompanhamento e Controle de Projeto - PMC (Project Monitoring and Control)</w:t>
      </w:r>
    </w:p>
    <w:p w14:paraId="6CE22CCE" w14:textId="77777777" w:rsidR="007861B0" w:rsidRDefault="007861B0" w:rsidP="00E072CB">
      <w:pPr>
        <w:numPr>
          <w:ilvl w:val="0"/>
          <w:numId w:val="14"/>
        </w:numPr>
      </w:pPr>
      <w:r>
        <w:t>Gerenciamento de Acordo com Fornecedor - SAM (Supplier Agreement Management)</w:t>
      </w:r>
    </w:p>
    <w:p w14:paraId="3BDDCE14" w14:textId="77777777" w:rsidR="007861B0" w:rsidRDefault="007861B0" w:rsidP="00E072CB">
      <w:pPr>
        <w:numPr>
          <w:ilvl w:val="0"/>
          <w:numId w:val="14"/>
        </w:numPr>
      </w:pPr>
      <w:r>
        <w:t>Medição e Análise - MA (Measurement and Analysis)</w:t>
      </w:r>
    </w:p>
    <w:p w14:paraId="4737ADC1" w14:textId="77777777" w:rsidR="007861B0" w:rsidRDefault="007861B0" w:rsidP="00E072CB">
      <w:pPr>
        <w:numPr>
          <w:ilvl w:val="0"/>
          <w:numId w:val="14"/>
        </w:numPr>
      </w:pPr>
      <w:r>
        <w:t>Garantia da Qualidade de Processo e Produto - PPQA (Process and Product Quality Assurance)</w:t>
      </w:r>
    </w:p>
    <w:p w14:paraId="3E11B2CF" w14:textId="77777777" w:rsidR="007861B0" w:rsidRDefault="007861B0" w:rsidP="00E072CB">
      <w:pPr>
        <w:numPr>
          <w:ilvl w:val="0"/>
          <w:numId w:val="14"/>
        </w:numPr>
      </w:pPr>
      <w:del w:id="534" w:author="Joao Fernando Oliveira" w:date="2014-07-12T16:39:00Z">
        <w:r w:rsidDel="002A3B70">
          <w:delText>Gerência</w:delText>
        </w:r>
      </w:del>
      <w:ins w:id="535" w:author="Joao Fernando Oliveira" w:date="2014-07-12T16:39:00Z">
        <w:r w:rsidR="002A3B70">
          <w:t>Gestão</w:t>
        </w:r>
      </w:ins>
      <w:r>
        <w:t xml:space="preserve"> de Configuração - CM (Configuration Management)</w:t>
      </w:r>
    </w:p>
    <w:p w14:paraId="4805860A" w14:textId="77777777" w:rsidR="007861B0" w:rsidRDefault="007861B0" w:rsidP="007861B0">
      <w:pPr>
        <w:ind w:firstLine="0"/>
      </w:pPr>
      <w:r w:rsidRPr="00EE735A">
        <w:rPr>
          <w:b/>
        </w:rPr>
        <w:t>Nível 3:</w:t>
      </w:r>
      <w:r>
        <w:t xml:space="preserve"> Definido</w:t>
      </w:r>
    </w:p>
    <w:p w14:paraId="16F41B7B" w14:textId="77777777" w:rsidR="007861B0" w:rsidRDefault="007861B0" w:rsidP="00E072CB">
      <w:pPr>
        <w:numPr>
          <w:ilvl w:val="0"/>
          <w:numId w:val="15"/>
        </w:numPr>
      </w:pPr>
      <w:r>
        <w:t>Desenvolvimento de Requisitos - RD (Requirements Development)</w:t>
      </w:r>
    </w:p>
    <w:p w14:paraId="2DCEFC1A" w14:textId="77777777" w:rsidR="007861B0" w:rsidRDefault="007861B0" w:rsidP="00E072CB">
      <w:pPr>
        <w:numPr>
          <w:ilvl w:val="0"/>
          <w:numId w:val="15"/>
        </w:numPr>
      </w:pPr>
      <w:r>
        <w:t>Solução Técnica - TS (Technical Solution)</w:t>
      </w:r>
    </w:p>
    <w:p w14:paraId="78AA30AF" w14:textId="77777777" w:rsidR="007861B0" w:rsidRDefault="007861B0" w:rsidP="00E072CB">
      <w:pPr>
        <w:numPr>
          <w:ilvl w:val="0"/>
          <w:numId w:val="15"/>
        </w:numPr>
      </w:pPr>
      <w:r>
        <w:t>Integração de Produto - PI (Product Integration)</w:t>
      </w:r>
    </w:p>
    <w:p w14:paraId="341A8F1A" w14:textId="77777777" w:rsidR="007861B0" w:rsidRDefault="007861B0" w:rsidP="00E072CB">
      <w:pPr>
        <w:numPr>
          <w:ilvl w:val="0"/>
          <w:numId w:val="15"/>
        </w:numPr>
      </w:pPr>
      <w:r>
        <w:t>Verificação - VER (Verification)</w:t>
      </w:r>
    </w:p>
    <w:p w14:paraId="79F0B714" w14:textId="77777777" w:rsidR="007861B0" w:rsidRDefault="007861B0" w:rsidP="00E072CB">
      <w:pPr>
        <w:numPr>
          <w:ilvl w:val="0"/>
          <w:numId w:val="15"/>
        </w:numPr>
      </w:pPr>
      <w:r>
        <w:t>Validação - VAL (Validation)</w:t>
      </w:r>
    </w:p>
    <w:p w14:paraId="22AC63EB" w14:textId="77777777" w:rsidR="007861B0" w:rsidRDefault="007861B0" w:rsidP="00E072CB">
      <w:pPr>
        <w:numPr>
          <w:ilvl w:val="0"/>
          <w:numId w:val="15"/>
        </w:numPr>
      </w:pPr>
      <w:r>
        <w:t>Foco de Processo Organizacional - OPF (Organizational Process Focus)</w:t>
      </w:r>
    </w:p>
    <w:p w14:paraId="4A81E658" w14:textId="77777777" w:rsidR="007861B0" w:rsidRDefault="007861B0" w:rsidP="00E072CB">
      <w:pPr>
        <w:numPr>
          <w:ilvl w:val="0"/>
          <w:numId w:val="15"/>
        </w:numPr>
      </w:pPr>
      <w:r>
        <w:t>Definição de Processo Organizacional - OPD (Organizational Process Definition)</w:t>
      </w:r>
    </w:p>
    <w:p w14:paraId="746E8BBE" w14:textId="77777777" w:rsidR="007861B0" w:rsidRDefault="007861B0" w:rsidP="00E072CB">
      <w:pPr>
        <w:numPr>
          <w:ilvl w:val="0"/>
          <w:numId w:val="15"/>
        </w:numPr>
      </w:pPr>
      <w:r>
        <w:t>Treinamento Organizacional - OT (Organizational Training)</w:t>
      </w:r>
    </w:p>
    <w:p w14:paraId="4FF3E6B1" w14:textId="77777777" w:rsidR="007861B0" w:rsidRDefault="007861B0" w:rsidP="00E072CB">
      <w:pPr>
        <w:numPr>
          <w:ilvl w:val="0"/>
          <w:numId w:val="15"/>
        </w:numPr>
      </w:pPr>
      <w:r>
        <w:t>Gerenciamento Integrado de Projeto - IPM (Integrated Project Management)</w:t>
      </w:r>
    </w:p>
    <w:p w14:paraId="5AE5F914" w14:textId="77777777" w:rsidR="007861B0" w:rsidRDefault="007861B0" w:rsidP="00E072CB">
      <w:pPr>
        <w:numPr>
          <w:ilvl w:val="0"/>
          <w:numId w:val="15"/>
        </w:numPr>
      </w:pPr>
      <w:r>
        <w:t>Gerenciamento de Riscos - RSKM (Risk Management)</w:t>
      </w:r>
    </w:p>
    <w:p w14:paraId="439159DE" w14:textId="77777777" w:rsidR="007861B0" w:rsidRDefault="007861B0" w:rsidP="00E072CB">
      <w:pPr>
        <w:numPr>
          <w:ilvl w:val="0"/>
          <w:numId w:val="15"/>
        </w:numPr>
      </w:pPr>
      <w:r>
        <w:t>Análise de Decisão e Resolução - DAR (Decision Analysis and Resolution)</w:t>
      </w:r>
    </w:p>
    <w:p w14:paraId="3A317F2D" w14:textId="77777777" w:rsidR="007861B0" w:rsidRDefault="007861B0" w:rsidP="007861B0">
      <w:pPr>
        <w:ind w:firstLine="0"/>
      </w:pPr>
      <w:r w:rsidRPr="00EE735A">
        <w:rPr>
          <w:b/>
        </w:rPr>
        <w:t>Nível 4:</w:t>
      </w:r>
      <w:r>
        <w:t xml:space="preserve"> Quantitativamente gerenciado / Gerido quantitativamente</w:t>
      </w:r>
    </w:p>
    <w:p w14:paraId="17E8BFE9" w14:textId="77777777" w:rsidR="007861B0" w:rsidRDefault="007861B0" w:rsidP="00E072CB">
      <w:pPr>
        <w:numPr>
          <w:ilvl w:val="0"/>
          <w:numId w:val="16"/>
        </w:numPr>
      </w:pPr>
      <w:r>
        <w:t>Desempenho de Processo Organizacional - OPP (Organizational Process Performance)</w:t>
      </w:r>
    </w:p>
    <w:p w14:paraId="571709F6" w14:textId="77777777" w:rsidR="007861B0" w:rsidRDefault="007861B0" w:rsidP="00E072CB">
      <w:pPr>
        <w:numPr>
          <w:ilvl w:val="0"/>
          <w:numId w:val="16"/>
        </w:numPr>
      </w:pPr>
      <w:r>
        <w:t>Gerenciamento Quantitativo de Projeto - QPM (Quantitative Project Management)</w:t>
      </w:r>
    </w:p>
    <w:p w14:paraId="29E604AD" w14:textId="77777777" w:rsidR="007861B0" w:rsidRDefault="007861B0" w:rsidP="007861B0">
      <w:pPr>
        <w:ind w:firstLine="0"/>
      </w:pPr>
      <w:r w:rsidRPr="00EE735A">
        <w:rPr>
          <w:b/>
        </w:rPr>
        <w:t>Nível 5:</w:t>
      </w:r>
      <w:r>
        <w:t xml:space="preserve"> Em otimização</w:t>
      </w:r>
    </w:p>
    <w:p w14:paraId="784E204F" w14:textId="77777777" w:rsidR="007861B0" w:rsidRDefault="007861B0" w:rsidP="00E072CB">
      <w:pPr>
        <w:numPr>
          <w:ilvl w:val="0"/>
          <w:numId w:val="17"/>
        </w:numPr>
      </w:pPr>
      <w:r>
        <w:t>Gestão de Processo Organizacional - OPM (Organizational Process Management)</w:t>
      </w:r>
    </w:p>
    <w:p w14:paraId="683A7121" w14:textId="77777777" w:rsidR="009E0953" w:rsidRDefault="007861B0" w:rsidP="00E072CB">
      <w:pPr>
        <w:numPr>
          <w:ilvl w:val="0"/>
          <w:numId w:val="17"/>
        </w:numPr>
      </w:pPr>
      <w:r>
        <w:t>Análise Causal e Resolução - CAR</w:t>
      </w:r>
      <w:r w:rsidR="001A53ED">
        <w:t>s</w:t>
      </w:r>
      <w:r>
        <w:t xml:space="preserve"> (Causal Analysis and Resolution)</w:t>
      </w:r>
    </w:p>
    <w:p w14:paraId="2512F7B3" w14:textId="77777777" w:rsidR="0012287E" w:rsidRPr="0012287E" w:rsidRDefault="007B1BEB" w:rsidP="00910919">
      <w:pPr>
        <w:ind w:firstLine="0"/>
        <w:jc w:val="center"/>
      </w:pPr>
      <w:r>
        <w:rPr>
          <w:noProof/>
          <w:lang w:val="en-US" w:eastAsia="en-US"/>
        </w:rPr>
        <w:drawing>
          <wp:inline distT="0" distB="0" distL="0" distR="0" wp14:anchorId="56A426FE" wp14:editId="7278B21E">
            <wp:extent cx="4394200" cy="4889500"/>
            <wp:effectExtent l="0" t="0" r="0" b="12700"/>
            <wp:docPr id="15" name="Picture 15"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7-04 at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4200" cy="4889500"/>
                    </a:xfrm>
                    <a:prstGeom prst="rect">
                      <a:avLst/>
                    </a:prstGeom>
                    <a:noFill/>
                    <a:ln>
                      <a:noFill/>
                    </a:ln>
                  </pic:spPr>
                </pic:pic>
              </a:graphicData>
            </a:graphic>
          </wp:inline>
        </w:drawing>
      </w:r>
    </w:p>
    <w:p w14:paraId="63B55967" w14:textId="77777777" w:rsidR="006951FC" w:rsidRDefault="006951FC" w:rsidP="006951FC">
      <w:pPr>
        <w:pStyle w:val="Heading3"/>
      </w:pPr>
      <w:bookmarkStart w:id="536" w:name="_Toc265774361"/>
      <w:bookmarkStart w:id="537" w:name="_Toc265777681"/>
      <w:bookmarkStart w:id="538" w:name="_Toc266746781"/>
      <w:r>
        <w:t>MPS.BR</w:t>
      </w:r>
      <w:bookmarkEnd w:id="538"/>
    </w:p>
    <w:p w14:paraId="3F33BA48" w14:textId="3FC947CD" w:rsidR="006951FC" w:rsidRDefault="006951FC" w:rsidP="00660331">
      <w:r>
        <w:t xml:space="preserve">O modelo Melhoria de Processo de Software Brasileiro (MPS.Br) é um projeto que começou em 2003 coordenado pela Associação para Promoção da Excelência do Software Brasileiro (SOFTEX) com o apoio Ministério da Ciência e Tecnologia (MCT), Financiadora de Estudos e Projetos (FINEP) e o Banco Interamericano de Desenvolvimento (BID). O MPS.Br é baseado nas normas ISO/IEC 12207 e ISO/IEC 15504. Essas normas são as mesmas </w:t>
      </w:r>
      <w:del w:id="539" w:author="Joao Fernando Oliveira" w:date="2014-07-13T10:01:00Z">
        <w:r w:rsidDel="00C86050">
          <w:delText xml:space="preserve">que </w:delText>
        </w:r>
      </w:del>
      <w:ins w:id="540" w:author="Joao Fernando Oliveira" w:date="2014-07-13T10:01:00Z">
        <w:r w:rsidR="00C86050">
          <w:t xml:space="preserve">em que </w:t>
        </w:r>
      </w:ins>
      <w:r>
        <w:t xml:space="preserve">o CMMI </w:t>
      </w:r>
      <w:ins w:id="541" w:author="Joao Fernando Oliveira" w:date="2014-07-13T10:01:00Z">
        <w:r w:rsidR="00C86050">
          <w:t>foi</w:t>
        </w:r>
      </w:ins>
      <w:del w:id="542" w:author="Joao Fernando Oliveira" w:date="2014-07-13T10:01:00Z">
        <w:r w:rsidDel="00C86050">
          <w:delText>é</w:delText>
        </w:r>
      </w:del>
      <w:r>
        <w:t xml:space="preserve"> baseado</w:t>
      </w:r>
      <w:ins w:id="543" w:author="Joao Fernando Oliveira" w:date="2014-07-13T10:01:00Z">
        <w:r w:rsidR="00C86050">
          <w:t>, e</w:t>
        </w:r>
      </w:ins>
      <w:r>
        <w:t xml:space="preserve"> é por isso</w:t>
      </w:r>
      <w:ins w:id="544" w:author="Joao Fernando Oliveira" w:date="2014-07-13T10:01:00Z">
        <w:r w:rsidR="00C86050">
          <w:t xml:space="preserve"> que se</w:t>
        </w:r>
      </w:ins>
      <w:r>
        <w:t xml:space="preserve"> pode</w:t>
      </w:r>
      <w:del w:id="545" w:author="Joao Fernando Oliveira" w:date="2014-07-13T10:01:00Z">
        <w:r w:rsidDel="00C86050">
          <w:delText xml:space="preserve"> se</w:delText>
        </w:r>
      </w:del>
      <w:r>
        <w:t xml:space="preserve"> dizer que os </w:t>
      </w:r>
      <w:r w:rsidR="00660331">
        <w:t>dois modelos tem equivalência.</w:t>
      </w:r>
    </w:p>
    <w:p w14:paraId="3E7E2B48" w14:textId="77777777" w:rsidR="006951FC" w:rsidRDefault="006951FC" w:rsidP="00797BAA">
      <w:r>
        <w:t>Ambos os modelos possuem níveis de maturidade que definem a capacidade da empresa em trabalhar em projetos grandes e co</w:t>
      </w:r>
      <w:r w:rsidR="00797BAA">
        <w:t>mplexos. O CMMI varia do 1 ao 5</w:t>
      </w:r>
      <w:r>
        <w:t xml:space="preserve"> e o MPS.Br varia do G ao A, sendo que ao contrário do CMMI, o primeiro nível já exige que a empresa tenha determinados processos definidos. A escala de níveis pode ser expressa da seguinte forma:</w:t>
      </w:r>
    </w:p>
    <w:p w14:paraId="094F3BCE" w14:textId="77777777" w:rsidR="006951FC" w:rsidRDefault="00797BAA" w:rsidP="006951FC">
      <w:r w:rsidRPr="00797BAA">
        <w:rPr>
          <w:b/>
        </w:rPr>
        <w:t>G:</w:t>
      </w:r>
      <w:r w:rsidR="006951FC">
        <w:t xml:space="preserve"> Parcialmente Gerenciado</w:t>
      </w:r>
    </w:p>
    <w:p w14:paraId="3FB60EB9" w14:textId="77777777" w:rsidR="006951FC" w:rsidRDefault="006951FC" w:rsidP="006951FC">
      <w:r w:rsidRPr="00797BAA">
        <w:rPr>
          <w:b/>
        </w:rPr>
        <w:t>F</w:t>
      </w:r>
      <w:r w:rsidR="00797BAA" w:rsidRPr="00797BAA">
        <w:rPr>
          <w:b/>
        </w:rPr>
        <w:t>:</w:t>
      </w:r>
      <w:r>
        <w:t xml:space="preserve"> Gerenciado</w:t>
      </w:r>
    </w:p>
    <w:p w14:paraId="465FB496" w14:textId="77777777" w:rsidR="006951FC" w:rsidRDefault="006951FC" w:rsidP="006951FC">
      <w:r w:rsidRPr="00797BAA">
        <w:rPr>
          <w:b/>
        </w:rPr>
        <w:t>E</w:t>
      </w:r>
      <w:r w:rsidR="00797BAA">
        <w:rPr>
          <w:b/>
        </w:rPr>
        <w:t>:</w:t>
      </w:r>
      <w:r>
        <w:t xml:space="preserve"> Parcialmente Definido</w:t>
      </w:r>
    </w:p>
    <w:p w14:paraId="609FAF1D" w14:textId="77777777" w:rsidR="006951FC" w:rsidRDefault="00797BAA" w:rsidP="006951FC">
      <w:r w:rsidRPr="00797BAA">
        <w:rPr>
          <w:b/>
        </w:rPr>
        <w:t>D:</w:t>
      </w:r>
      <w:r>
        <w:t xml:space="preserve"> </w:t>
      </w:r>
      <w:r w:rsidR="006951FC">
        <w:t>Largamente Definido</w:t>
      </w:r>
    </w:p>
    <w:p w14:paraId="690DD675" w14:textId="77777777" w:rsidR="006951FC" w:rsidRDefault="00797BAA" w:rsidP="006951FC">
      <w:r w:rsidRPr="00797BAA">
        <w:rPr>
          <w:b/>
        </w:rPr>
        <w:t>C:</w:t>
      </w:r>
      <w:r w:rsidR="006951FC">
        <w:t xml:space="preserve"> Definido</w:t>
      </w:r>
    </w:p>
    <w:p w14:paraId="52E9280F" w14:textId="77777777" w:rsidR="006951FC" w:rsidRDefault="00797BAA" w:rsidP="006951FC">
      <w:r w:rsidRPr="00797BAA">
        <w:rPr>
          <w:b/>
        </w:rPr>
        <w:t>B:</w:t>
      </w:r>
      <w:r w:rsidR="006951FC">
        <w:t xml:space="preserve"> Gerenciado Quantitativamente</w:t>
      </w:r>
    </w:p>
    <w:p w14:paraId="55B2B452" w14:textId="77777777" w:rsidR="006951FC" w:rsidRDefault="00797BAA" w:rsidP="006951FC">
      <w:r w:rsidRPr="00797BAA">
        <w:rPr>
          <w:b/>
        </w:rPr>
        <w:t>A:</w:t>
      </w:r>
      <w:r w:rsidR="006951FC">
        <w:t xml:space="preserve"> Em Otimização</w:t>
      </w:r>
    </w:p>
    <w:p w14:paraId="43BC84B5" w14:textId="69509A7C" w:rsidR="006951FC" w:rsidRDefault="006951FC" w:rsidP="006951FC">
      <w:r>
        <w:t xml:space="preserve">Os níveis do MPS.Br também são compostos por Áreas de Processos, que são os tópicos mais importantes para um processo de desenvolvimento de software e através deles </w:t>
      </w:r>
      <w:r w:rsidR="00BF1B97">
        <w:t>é</w:t>
      </w:r>
      <w:r>
        <w:t xml:space="preserve"> possível criar a seguinte tabela de equivalência dos níveis do CMMI e do MPS.Br</w:t>
      </w:r>
      <w:ins w:id="546" w:author="Joao Fernando Oliveira" w:date="2014-07-13T10:03:00Z">
        <w:r w:rsidR="00C86050">
          <w:t xml:space="preserve"> [9]</w:t>
        </w:r>
      </w:ins>
      <w:r>
        <w:t>:</w:t>
      </w:r>
    </w:p>
    <w:p w14:paraId="323BE234" w14:textId="77777777" w:rsidR="006951FC" w:rsidRDefault="007B1BEB" w:rsidP="006951FC">
      <w:pPr>
        <w:ind w:firstLine="0"/>
        <w:jc w:val="center"/>
      </w:pPr>
      <w:r>
        <w:rPr>
          <w:noProof/>
          <w:lang w:val="en-US" w:eastAsia="en-US"/>
        </w:rPr>
        <w:drawing>
          <wp:inline distT="0" distB="0" distL="0" distR="0" wp14:anchorId="1B560C8E" wp14:editId="4F2C6D8A">
            <wp:extent cx="2463800" cy="2870200"/>
            <wp:effectExtent l="0" t="0" r="0" b="0"/>
            <wp:docPr id="16" name="Picture 16" descr="mpsvs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psvscmm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3800" cy="2870200"/>
                    </a:xfrm>
                    <a:prstGeom prst="rect">
                      <a:avLst/>
                    </a:prstGeom>
                    <a:noFill/>
                    <a:ln>
                      <a:noFill/>
                    </a:ln>
                  </pic:spPr>
                </pic:pic>
              </a:graphicData>
            </a:graphic>
          </wp:inline>
        </w:drawing>
      </w:r>
    </w:p>
    <w:p w14:paraId="3E61C58C" w14:textId="77777777" w:rsidR="0076236A" w:rsidRDefault="0076236A" w:rsidP="00660331">
      <w:r>
        <w:t xml:space="preserve">Analisando a tabela, verifica-se que os níveis do MPS.Br permitem que a empresa implante processos de uma forma mais gradual. Essa </w:t>
      </w:r>
      <w:r w:rsidR="00CB2ABB">
        <w:t>ideia</w:t>
      </w:r>
      <w:r>
        <w:t xml:space="preserve"> refletida para o mercado brasileiro de software permite que empresas de pequeno porte, que não possuem muito dinheiro para investir em metodologias e processos, possa</w:t>
      </w:r>
      <w:r w:rsidR="00001E92">
        <w:t>m tomar a iniciativa de defini-los</w:t>
      </w:r>
      <w:r>
        <w:t>.</w:t>
      </w:r>
    </w:p>
    <w:p w14:paraId="47E471D6" w14:textId="5861DCEB" w:rsidR="0076236A" w:rsidRPr="006951FC" w:rsidRDefault="0076236A" w:rsidP="0076236A">
      <w:r>
        <w:t xml:space="preserve">Hoje, o MPS.Br e o CMMI em termos de qualidade de software possuem níveis equivalentes, mas com a vantagem de ser muito mais barato e </w:t>
      </w:r>
      <w:del w:id="547" w:author="Joao Fernando Oliveira" w:date="2014-07-13T10:04:00Z">
        <w:r w:rsidDel="008E23C4">
          <w:delText xml:space="preserve">existir </w:delText>
        </w:r>
      </w:del>
      <w:ins w:id="548" w:author="Joao Fernando Oliveira" w:date="2014-07-13T10:04:00Z">
        <w:r w:rsidR="008E23C4">
          <w:t xml:space="preserve">há </w:t>
        </w:r>
      </w:ins>
      <w:r>
        <w:t>financiamento do BID para grupos de empresas que desejam se certificar.</w:t>
      </w:r>
    </w:p>
    <w:p w14:paraId="21F000C0" w14:textId="77777777" w:rsidR="002A3BE9" w:rsidRDefault="00A432E4" w:rsidP="00B679E3">
      <w:pPr>
        <w:pStyle w:val="Heading2"/>
      </w:pPr>
      <w:bookmarkStart w:id="549" w:name="_Toc266746782"/>
      <w:r w:rsidRPr="00B679E3">
        <w:t>Modelagem</w:t>
      </w:r>
      <w:bookmarkEnd w:id="536"/>
      <w:bookmarkEnd w:id="537"/>
      <w:bookmarkEnd w:id="549"/>
    </w:p>
    <w:p w14:paraId="0F598FB5" w14:textId="77777777" w:rsidR="00F354D6" w:rsidRDefault="00F354D6" w:rsidP="00972B75">
      <w:pPr>
        <w:pStyle w:val="Heading3"/>
        <w:rPr>
          <w:shd w:val="clear" w:color="auto" w:fill="FFFFFF"/>
          <w:lang w:val="en-US" w:eastAsia="en-US"/>
        </w:rPr>
      </w:pPr>
      <w:r w:rsidRPr="00F354D6">
        <w:rPr>
          <w:shd w:val="clear" w:color="auto" w:fill="FFFFFF"/>
          <w:lang w:val="en-US" w:eastAsia="en-US"/>
        </w:rPr>
        <w:t> </w:t>
      </w:r>
      <w:bookmarkStart w:id="550" w:name="_Toc266746783"/>
      <w:r w:rsidRPr="00F354D6">
        <w:rPr>
          <w:shd w:val="clear" w:color="auto" w:fill="FFFFFF"/>
          <w:lang w:val="en-US" w:eastAsia="en-US"/>
        </w:rPr>
        <w:t>Business Process Modeling Notation (BPMN)</w:t>
      </w:r>
      <w:bookmarkEnd w:id="550"/>
    </w:p>
    <w:p w14:paraId="79EAD0F1" w14:textId="10920937" w:rsidR="003769E3" w:rsidRPr="003769E3" w:rsidRDefault="00837E44" w:rsidP="00E33517">
      <w:pPr>
        <w:rPr>
          <w:rStyle w:val="apple-converted-space"/>
          <w:rFonts w:ascii="Helvetica" w:hAnsi="Helvetica"/>
          <w:color w:val="252525"/>
          <w:sz w:val="22"/>
          <w:szCs w:val="22"/>
        </w:rPr>
      </w:pPr>
      <w:r>
        <w:t>O</w:t>
      </w:r>
      <w:r w:rsidR="003769E3">
        <w:rPr>
          <w:rStyle w:val="apple-converted-space"/>
          <w:rFonts w:ascii="Helvetica" w:hAnsi="Helvetica"/>
          <w:color w:val="252525"/>
          <w:sz w:val="22"/>
          <w:szCs w:val="22"/>
        </w:rPr>
        <w:t> </w:t>
      </w:r>
      <w:r>
        <w:rPr>
          <w:rStyle w:val="apple-converted-space"/>
          <w:rFonts w:ascii="Helvetica" w:hAnsi="Helvetica"/>
          <w:color w:val="252525"/>
          <w:sz w:val="22"/>
          <w:szCs w:val="22"/>
        </w:rPr>
        <w:t>BPMN</w:t>
      </w:r>
      <w:r w:rsidR="003769E3" w:rsidRPr="003769E3">
        <w:rPr>
          <w:rStyle w:val="apple-converted-space"/>
          <w:rFonts w:ascii="Helvetica" w:hAnsi="Helvetica"/>
          <w:color w:val="252525"/>
          <w:sz w:val="22"/>
          <w:szCs w:val="22"/>
        </w:rPr>
        <w:t xml:space="preserve"> é um padrão para modelagem e fornece uma notação gráfica para a especificação de processos de negócios em um Business Process Diagram (BPD), ou Diagrama de Processos de Negócio, baseado em uma técnica de fluxograma muito semelhante ao de diagramas de atividades da Unified Modeling Language (UML). O </w:t>
      </w:r>
      <w:del w:id="551" w:author="Joao Fernando Oliveira" w:date="2014-07-13T10:06:00Z">
        <w:r w:rsidR="003769E3" w:rsidRPr="003769E3" w:rsidDel="006467D6">
          <w:rPr>
            <w:rStyle w:val="apple-converted-space"/>
            <w:rFonts w:ascii="Helvetica" w:hAnsi="Helvetica"/>
            <w:color w:val="252525"/>
            <w:sz w:val="22"/>
            <w:szCs w:val="22"/>
          </w:rPr>
          <w:delText xml:space="preserve">objetivo do </w:delText>
        </w:r>
      </w:del>
      <w:r w:rsidR="003769E3" w:rsidRPr="003769E3">
        <w:rPr>
          <w:rStyle w:val="apple-converted-space"/>
          <w:rFonts w:ascii="Helvetica" w:hAnsi="Helvetica"/>
          <w:color w:val="252525"/>
          <w:sz w:val="22"/>
          <w:szCs w:val="22"/>
        </w:rPr>
        <w:t>BPMN é</w:t>
      </w:r>
      <w:del w:id="552" w:author="Joao Fernando Oliveira" w:date="2014-07-13T10:04:00Z">
        <w:r w:rsidR="003769E3" w:rsidRPr="003769E3" w:rsidDel="008E23C4">
          <w:rPr>
            <w:rStyle w:val="apple-converted-space"/>
            <w:rFonts w:ascii="Helvetica" w:hAnsi="Helvetica"/>
            <w:color w:val="252525"/>
            <w:sz w:val="22"/>
            <w:szCs w:val="22"/>
          </w:rPr>
          <w:delText xml:space="preserve"> de</w:delText>
        </w:r>
      </w:del>
      <w:r w:rsidR="003769E3" w:rsidRPr="003769E3">
        <w:rPr>
          <w:rStyle w:val="apple-converted-space"/>
          <w:rFonts w:ascii="Helvetica" w:hAnsi="Helvetica"/>
          <w:color w:val="252525"/>
          <w:sz w:val="22"/>
          <w:szCs w:val="22"/>
        </w:rPr>
        <w:t xml:space="preserve"> </w:t>
      </w:r>
      <w:ins w:id="553" w:author="Joao Fernando Oliveira" w:date="2014-07-13T10:06:00Z">
        <w:r w:rsidR="006467D6">
          <w:rPr>
            <w:rStyle w:val="apple-converted-space"/>
            <w:rFonts w:ascii="Helvetica" w:hAnsi="Helvetica"/>
            <w:color w:val="252525"/>
            <w:sz w:val="22"/>
            <w:szCs w:val="22"/>
          </w:rPr>
          <w:t xml:space="preserve">capaz de </w:t>
        </w:r>
      </w:ins>
      <w:r w:rsidR="003769E3" w:rsidRPr="003769E3">
        <w:rPr>
          <w:rStyle w:val="apple-converted-space"/>
          <w:rFonts w:ascii="Helvetica" w:hAnsi="Helvetica"/>
          <w:color w:val="252525"/>
          <w:sz w:val="22"/>
          <w:szCs w:val="22"/>
        </w:rPr>
        <w:t>apoiar a gestão de processos de negócios tanto para usuários técnicos e usuários de negócios, fornecendo uma notação que é intuitiva para os usuários corporativos</w:t>
      </w:r>
      <w:r>
        <w:rPr>
          <w:rStyle w:val="apple-converted-space"/>
          <w:rFonts w:ascii="Helvetica" w:hAnsi="Helvetica"/>
          <w:color w:val="252525"/>
          <w:sz w:val="22"/>
          <w:szCs w:val="22"/>
        </w:rPr>
        <w:t xml:space="preserve"> e</w:t>
      </w:r>
      <w:r w:rsidR="003769E3" w:rsidRPr="003769E3">
        <w:rPr>
          <w:rStyle w:val="apple-converted-space"/>
          <w:rFonts w:ascii="Helvetica" w:hAnsi="Helvetica"/>
          <w:color w:val="252525"/>
          <w:sz w:val="22"/>
          <w:szCs w:val="22"/>
        </w:rPr>
        <w:t xml:space="preserve"> ainda capaz de representar a semântica complexa do processo. A especificação BPMN também fornece um mapeamento entre os gráficos da notação para as construções subjacentes de linguagens de execução, particularmente a Business Process Execution Language</w:t>
      </w:r>
      <w:ins w:id="554" w:author="Joao Fernando Oliveira" w:date="2014-07-13T10:12:00Z">
        <w:r w:rsidR="006467D6">
          <w:rPr>
            <w:rStyle w:val="apple-converted-space"/>
            <w:rFonts w:ascii="Helvetica" w:hAnsi="Helvetica"/>
            <w:color w:val="252525"/>
            <w:sz w:val="22"/>
            <w:szCs w:val="22"/>
          </w:rPr>
          <w:t xml:space="preserve"> [10]</w:t>
        </w:r>
      </w:ins>
      <w:r w:rsidR="003769E3" w:rsidRPr="003769E3">
        <w:rPr>
          <w:rStyle w:val="apple-converted-space"/>
          <w:rFonts w:ascii="Helvetica" w:hAnsi="Helvetica"/>
          <w:color w:val="252525"/>
          <w:sz w:val="22"/>
          <w:szCs w:val="22"/>
        </w:rPr>
        <w:t>.</w:t>
      </w:r>
    </w:p>
    <w:p w14:paraId="405EA49D" w14:textId="77777777" w:rsidR="003769E3" w:rsidRPr="003C146D" w:rsidRDefault="003769E3" w:rsidP="00E33517">
      <w:r w:rsidRPr="003769E3">
        <w:rPr>
          <w:rStyle w:val="apple-converted-space"/>
          <w:rFonts w:ascii="Helvetica" w:hAnsi="Helvetica"/>
          <w:color w:val="252525"/>
          <w:sz w:val="22"/>
          <w:szCs w:val="22"/>
        </w:rPr>
        <w:t>O principal objetivo do BPMN é fornecer uma notação padrão que seja facilmente compreensível por todos os intervenientes do negócio. Esta</w:t>
      </w:r>
      <w:r w:rsidR="00362945">
        <w:rPr>
          <w:rStyle w:val="apple-converted-space"/>
          <w:rFonts w:ascii="Helvetica" w:hAnsi="Helvetica"/>
          <w:color w:val="252525"/>
          <w:sz w:val="22"/>
          <w:szCs w:val="22"/>
        </w:rPr>
        <w:t>s partes interessadas</w:t>
      </w:r>
      <w:r w:rsidRPr="003769E3">
        <w:rPr>
          <w:rStyle w:val="apple-converted-space"/>
          <w:rFonts w:ascii="Helvetica" w:hAnsi="Helvetica"/>
          <w:color w:val="252525"/>
          <w:sz w:val="22"/>
          <w:szCs w:val="22"/>
        </w:rPr>
        <w:t xml:space="preserve"> incluem os analistas de negócios que criam e refinam os processos, os desenvolvedores técnicos responsáveis pela implementação dos processos e os gerentes de negócios que monitoram e gerenciam os processos. </w:t>
      </w:r>
      <w:r w:rsidR="00362945" w:rsidRPr="003769E3">
        <w:rPr>
          <w:rStyle w:val="apple-converted-space"/>
          <w:rFonts w:ascii="Helvetica" w:hAnsi="Helvetica"/>
          <w:color w:val="252525"/>
          <w:sz w:val="22"/>
          <w:szCs w:val="22"/>
        </w:rPr>
        <w:t>Consequentemente</w:t>
      </w:r>
      <w:r w:rsidRPr="003769E3">
        <w:rPr>
          <w:rStyle w:val="apple-converted-space"/>
          <w:rFonts w:ascii="Helvetica" w:hAnsi="Helvetica"/>
          <w:color w:val="252525"/>
          <w:sz w:val="22"/>
          <w:szCs w:val="22"/>
        </w:rPr>
        <w:t xml:space="preserve">, o BPMN é destinado a servir como linguagem comum para fazer a ponte de comunicação que ocorre com </w:t>
      </w:r>
      <w:r w:rsidR="00362945" w:rsidRPr="003769E3">
        <w:rPr>
          <w:rStyle w:val="apple-converted-space"/>
          <w:rFonts w:ascii="Helvetica" w:hAnsi="Helvetica"/>
          <w:color w:val="252525"/>
          <w:sz w:val="22"/>
          <w:szCs w:val="22"/>
        </w:rPr>
        <w:t>frequência</w:t>
      </w:r>
      <w:r w:rsidRPr="003769E3">
        <w:rPr>
          <w:rStyle w:val="apple-converted-space"/>
          <w:rFonts w:ascii="Helvetica" w:hAnsi="Helvetica"/>
          <w:color w:val="252525"/>
          <w:sz w:val="22"/>
          <w:szCs w:val="22"/>
        </w:rPr>
        <w:t xml:space="preserve"> entre o design de processos de negócios e implementação.</w:t>
      </w:r>
    </w:p>
    <w:p w14:paraId="09DDE6A4" w14:textId="77777777" w:rsidR="00F354D6" w:rsidRDefault="004C221A" w:rsidP="004C221A">
      <w:pPr>
        <w:pStyle w:val="Heading3"/>
        <w:rPr>
          <w:shd w:val="clear" w:color="auto" w:fill="FFFFFF"/>
          <w:lang w:val="en-US" w:eastAsia="en-US"/>
        </w:rPr>
      </w:pPr>
      <w:r w:rsidRPr="00F354D6">
        <w:rPr>
          <w:shd w:val="clear" w:color="auto" w:fill="FFFFFF"/>
          <w:lang w:val="en-US" w:eastAsia="en-US"/>
        </w:rPr>
        <w:t> </w:t>
      </w:r>
      <w:bookmarkStart w:id="555" w:name="_Toc266746784"/>
      <w:r w:rsidR="00070C27">
        <w:rPr>
          <w:shd w:val="clear" w:color="auto" w:fill="FFFFFF"/>
          <w:lang w:val="en-US" w:eastAsia="en-US"/>
        </w:rPr>
        <w:t>Unified Modeling Language (UML)</w:t>
      </w:r>
      <w:bookmarkEnd w:id="555"/>
    </w:p>
    <w:p w14:paraId="20E5DF9F" w14:textId="58E28952" w:rsidR="004F7376" w:rsidRPr="004F7376" w:rsidRDefault="004F7376" w:rsidP="004F7376">
      <w:r w:rsidRPr="004F7376">
        <w:t>Os esforços para a criação da UML tiveram início em outubro de 1994, quando Rumbaugh se juntou a Booch na Rational</w:t>
      </w:r>
      <w:ins w:id="556" w:author="Joao Fernando Oliveira" w:date="2014-07-13T10:29:00Z">
        <w:r w:rsidR="00F47215">
          <w:t xml:space="preserve"> Software</w:t>
        </w:r>
      </w:ins>
      <w:ins w:id="557" w:author="Joao Fernando Oliveira" w:date="2014-07-13T10:12:00Z">
        <w:r w:rsidR="006467D6">
          <w:t xml:space="preserve"> [11]</w:t>
        </w:r>
      </w:ins>
      <w:r w:rsidRPr="004F7376">
        <w:t>. Com o objetivo de unificar os métodos Booch e OMT, decorrido um ano de trabalho, foi lançado, em outubro de 1995, o esboço da versão 0.8 do Unified Process - Processo Unificado (como era conhecido). Nesta mesma época, Jacobson se associou à Rational</w:t>
      </w:r>
      <w:ins w:id="558" w:author="Joao Fernando Oliveira" w:date="2014-07-13T10:29:00Z">
        <w:r w:rsidR="00F47215">
          <w:t xml:space="preserve"> Software</w:t>
        </w:r>
      </w:ins>
      <w:r w:rsidRPr="004F7376">
        <w:t xml:space="preserve"> e o escopo do projeto da UML foi expandido para incorporar o método OOSE. Nasceu então, em junho de 1996, a versão 0.9 da UML.</w:t>
      </w:r>
    </w:p>
    <w:p w14:paraId="2DC09986" w14:textId="77777777" w:rsidR="004F7376" w:rsidRDefault="004F7376" w:rsidP="004F7376">
      <w:r w:rsidRPr="004F7376">
        <w:t>Finalmente em 1997, a UML foi aprovada como padrão pelo OMG (Object Management Group), um consórcio internacional de empresas que define e ratifica padrões na área de Orientação a Objetos.</w:t>
      </w:r>
    </w:p>
    <w:p w14:paraId="50CE7D73" w14:textId="77777777" w:rsidR="0079331F" w:rsidRPr="004F7376" w:rsidRDefault="0079331F" w:rsidP="004F7376">
      <w:r w:rsidRPr="0079331F">
        <w:t>UML 2.2, conforme a OMG, possui 14 tipos de diagramas, divididos em duas grandes categorias: Estruturais e Comportamentais. Sete tipos de diagramas representam informações estruturais, e os outros sete representam tipos gerais de comportamento, incluindo quatro em uma subcategorias que representam diferentes aspectos de interação. Estes diagramas podem ser visualizados de forma hierárquica, como apresentado no padrão de diagrama de classes abaixo:</w:t>
      </w:r>
    </w:p>
    <w:p w14:paraId="1CAF8177" w14:textId="77777777" w:rsidR="004F7376" w:rsidRDefault="007B1BEB" w:rsidP="0079331F">
      <w:pPr>
        <w:pStyle w:val="NormalWeb"/>
        <w:shd w:val="clear" w:color="auto" w:fill="FFFFFF"/>
        <w:spacing w:before="120" w:beforeAutospacing="0" w:after="120" w:afterAutospacing="0" w:line="448" w:lineRule="atLeast"/>
        <w:jc w:val="center"/>
        <w:rPr>
          <w:rFonts w:ascii="Helvetica" w:hAnsi="Helvetica"/>
          <w:color w:val="252525"/>
          <w:sz w:val="22"/>
          <w:szCs w:val="22"/>
        </w:rPr>
      </w:pPr>
      <w:r>
        <w:rPr>
          <w:rFonts w:ascii="Helvetica" w:hAnsi="Helvetica"/>
          <w:noProof/>
          <w:color w:val="252525"/>
          <w:sz w:val="22"/>
          <w:szCs w:val="22"/>
        </w:rPr>
        <w:drawing>
          <wp:inline distT="0" distB="0" distL="0" distR="0" wp14:anchorId="76732BAF" wp14:editId="3B5FCFA3">
            <wp:extent cx="5753100" cy="3136900"/>
            <wp:effectExtent l="0" t="0" r="12700" b="0"/>
            <wp:docPr id="17" name="Picture 17" descr="792px-UML_diagram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92px-UML_diagrams_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p>
    <w:p w14:paraId="14068029" w14:textId="77777777" w:rsidR="007959A5" w:rsidRDefault="007959A5" w:rsidP="007959A5">
      <w:pPr>
        <w:rPr>
          <w:lang w:val="en-US" w:eastAsia="en-US"/>
        </w:rPr>
      </w:pPr>
    </w:p>
    <w:p w14:paraId="586F54C6" w14:textId="77777777" w:rsidR="0079331F" w:rsidRDefault="0079331F" w:rsidP="0079331F">
      <w:pPr>
        <w:pStyle w:val="Heading3"/>
        <w:rPr>
          <w:shd w:val="clear" w:color="auto" w:fill="FFFFFF"/>
          <w:lang w:val="en-US" w:eastAsia="en-US"/>
        </w:rPr>
      </w:pPr>
      <w:bookmarkStart w:id="559" w:name="_Toc265774362"/>
      <w:bookmarkStart w:id="560" w:name="_Toc265777682"/>
      <w:r w:rsidRPr="00F354D6">
        <w:rPr>
          <w:shd w:val="clear" w:color="auto" w:fill="FFFFFF"/>
          <w:lang w:val="en-US" w:eastAsia="en-US"/>
        </w:rPr>
        <w:t> </w:t>
      </w:r>
      <w:bookmarkStart w:id="561" w:name="_Toc266746785"/>
      <w:r w:rsidR="000A15A7">
        <w:rPr>
          <w:shd w:val="clear" w:color="auto" w:fill="FFFFFF"/>
          <w:lang w:val="en-US" w:eastAsia="en-US"/>
        </w:rPr>
        <w:t>IDEF-0</w:t>
      </w:r>
      <w:bookmarkEnd w:id="561"/>
    </w:p>
    <w:p w14:paraId="42140C64" w14:textId="77777777" w:rsidR="007F2D12" w:rsidRPr="007F2D12" w:rsidRDefault="007F2D12" w:rsidP="007F2D12">
      <w:pPr>
        <w:rPr>
          <w:shd w:val="clear" w:color="auto" w:fill="FFFFFF"/>
          <w:lang w:eastAsia="en-US"/>
        </w:rPr>
      </w:pPr>
      <w:r w:rsidRPr="007F2D12">
        <w:rPr>
          <w:shd w:val="clear" w:color="auto" w:fill="FFFFFF"/>
          <w:lang w:eastAsia="en-US"/>
        </w:rPr>
        <w:t>IDEF (Integration Definition for Function Modeling) é uma fam</w:t>
      </w:r>
      <w:r w:rsidR="00FE485E">
        <w:rPr>
          <w:shd w:val="clear" w:color="auto" w:fill="FFFFFF"/>
          <w:lang w:eastAsia="en-US"/>
        </w:rPr>
        <w:t>ília integrada de métodos</w:t>
      </w:r>
      <w:r w:rsidRPr="007F2D12">
        <w:rPr>
          <w:shd w:val="clear" w:color="auto" w:fill="FFFFFF"/>
          <w:lang w:eastAsia="en-US"/>
        </w:rPr>
        <w:t xml:space="preserve"> para modelagem baseada em representações de diagramas, incluindo uma larga variedade de técnicas. Todas estas técnicas estão formalizadas no FIPS (Federal Information Processing Standarts).O IDEF0, que é o primeiro conjunto de padrões do IDEF, processa uma coleção de atividades e outras ações utilizando-se de ICOMs (Input Control Output Mechanism). O ICOM não inclui apenas dados e informações mas também tudo que pode ser descrito como sendo um processo (esquema, estimativa, regulamentos, produtos, etc). O ICOM é uma representação gráfica de uma tarefa ou um conjunto de tarefas, que possui "terminais" para que possa ser alimentada ou alimentar outras ICOMs. Esses "terminais" recebem o nome de entrada, controle, saídas e me</w:t>
      </w:r>
      <w:del w:id="562" w:author="Joao Fernando Oliveira" w:date="2014-07-13T10:30:00Z">
        <w:r w:rsidR="00F12889" w:rsidDel="00F47215">
          <w:rPr>
            <w:shd w:val="clear" w:color="auto" w:fill="FFFFFF"/>
            <w:lang w:eastAsia="en-US"/>
          </w:rPr>
          <w:delText xml:space="preserve"> </w:delText>
        </w:r>
      </w:del>
      <w:r w:rsidRPr="007F2D12">
        <w:rPr>
          <w:shd w:val="clear" w:color="auto" w:fill="FFFFFF"/>
          <w:lang w:eastAsia="en-US"/>
        </w:rPr>
        <w:t>canismos. A entrada recebe o dado a ser convertido pela atividade, o controle agrega responsabilidade de como e quando a entrada deve ser processada e executada, a saída apresenta o resultado de como a entrada foi processada e o mecanismo representa quem deve executar esta atividade (pode ser uma pessoa, equipamento, máquina ou outras organizações).</w:t>
      </w:r>
    </w:p>
    <w:p w14:paraId="162C37B7" w14:textId="77777777" w:rsidR="000A15A7" w:rsidRPr="007F2D12" w:rsidRDefault="007B1BEB" w:rsidP="007F2D12">
      <w:pPr>
        <w:ind w:firstLine="0"/>
        <w:jc w:val="center"/>
        <w:rPr>
          <w:rFonts w:ascii="Times" w:hAnsi="Times" w:cs="Times New Roman"/>
          <w:lang w:val="en-US" w:eastAsia="en-US"/>
        </w:rPr>
      </w:pPr>
      <w:r>
        <w:rPr>
          <w:noProof/>
          <w:shd w:val="clear" w:color="auto" w:fill="FFFFFF"/>
          <w:lang w:val="en-US" w:eastAsia="en-US"/>
        </w:rPr>
        <w:drawing>
          <wp:inline distT="0" distB="0" distL="0" distR="0" wp14:anchorId="65AD6BD1" wp14:editId="490E1554">
            <wp:extent cx="3810000" cy="2019300"/>
            <wp:effectExtent l="0" t="0" r="0" b="12700"/>
            <wp:docPr id="18" name="Picture 18" descr="Screen Shot 2014-07-04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 Shot 2014-07-04 at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396223B9" w14:textId="77777777" w:rsidR="007F2D12" w:rsidRDefault="007F2D12" w:rsidP="000A15A7">
      <w:pPr>
        <w:rPr>
          <w:ins w:id="563" w:author="Joao Fernando Oliveira" w:date="2014-07-13T10:30:00Z"/>
        </w:rPr>
      </w:pPr>
      <w:r w:rsidRPr="007F2D12">
        <w:t>O modelo funcional IDEF0 é composto por um conjunto de ICOMs, setas e caixas. Cada atividade ou função é conceitualmente representada por uma caixa retangular. Cada atividade pode ser decomposta em vários níveis. Estes sub</w:t>
      </w:r>
      <w:r w:rsidR="008C3DC4">
        <w:t>-</w:t>
      </w:r>
      <w:r w:rsidRPr="007F2D12">
        <w:t>níveis seguem as mesmas convenções. Portanto um modelo completo de IDEF0 é uma representação hierárquica do processo composta por atividades ou funções em quantos níveis forem necessários.</w:t>
      </w:r>
    </w:p>
    <w:p w14:paraId="05BAF42C" w14:textId="77777777" w:rsidR="00F47215" w:rsidRDefault="00F47215" w:rsidP="000A15A7">
      <w:pPr>
        <w:rPr>
          <w:ins w:id="564" w:author="Joao Fernando Oliveira" w:date="2014-07-13T10:30:00Z"/>
        </w:rPr>
      </w:pPr>
    </w:p>
    <w:p w14:paraId="7AE96FD5" w14:textId="77777777" w:rsidR="00F47215" w:rsidRDefault="00F47215" w:rsidP="000A15A7">
      <w:pPr>
        <w:rPr>
          <w:ins w:id="565" w:author="Joao Fernando Oliveira" w:date="2014-07-13T10:30:00Z"/>
        </w:rPr>
      </w:pPr>
    </w:p>
    <w:p w14:paraId="68743789" w14:textId="6EBFADC1" w:rsidR="00F47215" w:rsidRDefault="00585C8B" w:rsidP="000A15A7">
      <w:pPr>
        <w:rPr>
          <w:ins w:id="566" w:author="Joao Fernando Oliveira" w:date="2014-07-13T10:30:00Z"/>
        </w:rPr>
      </w:pPr>
      <w:ins w:id="567" w:author="Joao Fernando Oliveira" w:date="2014-07-13T10:32:00Z">
        <w:r>
          <w:t>Comentários:</w:t>
        </w:r>
      </w:ins>
    </w:p>
    <w:p w14:paraId="4D837808" w14:textId="24EFE59B" w:rsidR="00F47215" w:rsidRDefault="00F47215" w:rsidP="000A15A7">
      <w:pPr>
        <w:rPr>
          <w:ins w:id="568" w:author="Joao Fernando Oliveira" w:date="2014-07-13T10:31:00Z"/>
        </w:rPr>
      </w:pPr>
      <w:ins w:id="569" w:author="Joao Fernando Oliveira" w:date="2014-07-13T10:30:00Z">
        <w:r>
          <w:t>Vi, tente remover as figuras desnecessárias para nao parecer que esta enchendo lingui</w:t>
        </w:r>
      </w:ins>
      <w:ins w:id="570" w:author="Joao Fernando Oliveira" w:date="2014-07-13T10:31:00Z">
        <w:r>
          <w:t>ça...</w:t>
        </w:r>
      </w:ins>
    </w:p>
    <w:p w14:paraId="1B586897" w14:textId="0B181BF9" w:rsidR="00585C8B" w:rsidRPr="000A15A7" w:rsidRDefault="00585C8B" w:rsidP="000A15A7">
      <w:ins w:id="571" w:author="Joao Fernando Oliveira" w:date="2014-07-13T10:31:00Z">
        <w:r>
          <w:t>Os texto copiados da wikipedia precisam tbm ser melhor disfarçados, se ele for implicar com isso, procurei fazer isso incluindo referencias em ingles ou outras que nao escrevem da mesma forma...</w:t>
        </w:r>
      </w:ins>
      <w:ins w:id="572" w:author="Joao Fernando Oliveira" w:date="2014-07-13T10:32:00Z">
        <w:r>
          <w:t>mas ainda esta perceptível</w:t>
        </w:r>
      </w:ins>
    </w:p>
    <w:p w14:paraId="05014B8C" w14:textId="77777777" w:rsidR="006F7C6C" w:rsidRDefault="0005100A" w:rsidP="006F7C6C">
      <w:pPr>
        <w:pStyle w:val="Heading1"/>
        <w:rPr>
          <w:rFonts w:ascii="Tahoma" w:hAnsi="Tahoma"/>
        </w:rPr>
      </w:pPr>
      <w:bookmarkStart w:id="573" w:name="_Toc265774364"/>
      <w:bookmarkStart w:id="574" w:name="_Toc265777684"/>
      <w:bookmarkStart w:id="575" w:name="_Toc266746786"/>
      <w:bookmarkEnd w:id="559"/>
      <w:bookmarkEnd w:id="560"/>
      <w:r>
        <w:rPr>
          <w:rFonts w:ascii="Tahoma" w:hAnsi="Tahoma"/>
        </w:rPr>
        <w:t>Modelagem e Geração de Melhorias</w:t>
      </w:r>
      <w:bookmarkEnd w:id="575"/>
    </w:p>
    <w:p w14:paraId="1DBBFD72" w14:textId="64E02CCB" w:rsidR="001C779F" w:rsidRPr="001C779F" w:rsidRDefault="001C779F" w:rsidP="001C779F">
      <w:r>
        <w:t xml:space="preserve">Neste capítulo os processos da Cheesecake Labs </w:t>
      </w:r>
      <w:r w:rsidR="00100F42">
        <w:t>são</w:t>
      </w:r>
      <w:r>
        <w:t xml:space="preserve"> modelados na perspectiva de </w:t>
      </w:r>
      <w:del w:id="576" w:author="Joao Fernando Oliveira" w:date="2014-07-12T16:39:00Z">
        <w:r w:rsidR="0029567A" w:rsidDel="002A3B70">
          <w:delText>gerência</w:delText>
        </w:r>
      </w:del>
      <w:ins w:id="577" w:author="Joao Fernando Oliveira" w:date="2014-07-12T16:39:00Z">
        <w:r w:rsidR="002A3B70">
          <w:t>gestão</w:t>
        </w:r>
      </w:ins>
      <w:r>
        <w:t xml:space="preserve"> de projetos e desenvolvimento de software. </w:t>
      </w:r>
      <w:r w:rsidR="00F2310E">
        <w:t>Para cada um dos casos, e</w:t>
      </w:r>
      <w:r>
        <w:t>m primeira instancia</w:t>
      </w:r>
      <w:r w:rsidR="000D1612">
        <w:t xml:space="preserve"> são escolhidas as normas, metodologias e modelos que melhor satisfazem as restrições dos problemas; Em segunda instância,</w:t>
      </w:r>
      <w:r>
        <w:t xml:space="preserve"> </w:t>
      </w:r>
      <w:r w:rsidR="00273AE7">
        <w:t>são</w:t>
      </w:r>
      <w:r>
        <w:t xml:space="preserve"> criados modelos de como os processos atualmente são realizados; Em seguida</w:t>
      </w:r>
      <w:r w:rsidR="00531441">
        <w:t>,</w:t>
      </w:r>
      <w:r>
        <w:t xml:space="preserve"> </w:t>
      </w:r>
      <w:r w:rsidR="0074442F">
        <w:t>é</w:t>
      </w:r>
      <w:r>
        <w:t xml:space="preserve"> </w:t>
      </w:r>
      <w:r w:rsidR="00531441">
        <w:t xml:space="preserve">explicitado como são modelados os processos previamente descritos </w:t>
      </w:r>
      <w:r w:rsidR="00E919B2">
        <w:t>pelas</w:t>
      </w:r>
      <w:r w:rsidR="009A2D9F">
        <w:t xml:space="preserve"> normas citadas no capítulo 3</w:t>
      </w:r>
      <w:r w:rsidR="00531441">
        <w:t xml:space="preserve">; Em </w:t>
      </w:r>
      <w:r w:rsidR="00D217BE">
        <w:t xml:space="preserve">quarta </w:t>
      </w:r>
      <w:r w:rsidR="00531441">
        <w:t xml:space="preserve">instância, </w:t>
      </w:r>
      <w:r w:rsidR="0089376B">
        <w:t>são</w:t>
      </w:r>
      <w:r w:rsidR="00531441">
        <w:t xml:space="preserve"> propostas</w:t>
      </w:r>
      <w:r w:rsidR="00184B08">
        <w:t>, e aplicadas,</w:t>
      </w:r>
      <w:r w:rsidR="00531441">
        <w:t xml:space="preserve"> mudanças </w:t>
      </w:r>
      <w:r w:rsidR="00E72A28">
        <w:t xml:space="preserve">nos processos para </w:t>
      </w:r>
      <w:r w:rsidR="00863A96">
        <w:t xml:space="preserve">que se tornem </w:t>
      </w:r>
      <w:r w:rsidR="0004279C">
        <w:t xml:space="preserve">mais </w:t>
      </w:r>
      <w:del w:id="578" w:author="Joao Fernando Oliveira" w:date="2014-07-13T10:33:00Z">
        <w:r w:rsidR="0004279C" w:rsidDel="00585C8B">
          <w:delText xml:space="preserve">parecidos </w:delText>
        </w:r>
      </w:del>
      <w:ins w:id="579" w:author="Joao Fernando Oliveira" w:date="2014-07-13T10:33:00Z">
        <w:r w:rsidR="00585C8B">
          <w:t xml:space="preserve">compatíveis </w:t>
        </w:r>
      </w:ins>
      <w:r w:rsidR="0004279C">
        <w:t>com os co</w:t>
      </w:r>
      <w:r w:rsidR="00B93E7E">
        <w:t>nceitos propostos pelas normas;</w:t>
      </w:r>
    </w:p>
    <w:p w14:paraId="4FF6D21C" w14:textId="77777777" w:rsidR="0063048C" w:rsidRPr="00786E0B" w:rsidRDefault="00214452" w:rsidP="00786E0B">
      <w:pPr>
        <w:pStyle w:val="Heading2"/>
      </w:pPr>
      <w:bookmarkStart w:id="580" w:name="_Toc266746787"/>
      <w:bookmarkEnd w:id="573"/>
      <w:bookmarkEnd w:id="574"/>
      <w:del w:id="581" w:author="Joao Fernando Oliveira" w:date="2014-07-12T16:39:00Z">
        <w:r w:rsidRPr="00786E0B" w:rsidDel="002A3B70">
          <w:delText>Gerência</w:delText>
        </w:r>
      </w:del>
      <w:ins w:id="582" w:author="Joao Fernando Oliveira" w:date="2014-07-12T16:39:00Z">
        <w:r w:rsidR="002A3B70">
          <w:t>Gestão</w:t>
        </w:r>
      </w:ins>
      <w:r w:rsidRPr="00786E0B">
        <w:t xml:space="preserve"> de Projetos</w:t>
      </w:r>
      <w:bookmarkEnd w:id="580"/>
    </w:p>
    <w:p w14:paraId="4AE751E4" w14:textId="77777777" w:rsidR="002B79FB" w:rsidRDefault="00E016C2" w:rsidP="00A65601">
      <w:r>
        <w:t xml:space="preserve">Nesta seção </w:t>
      </w:r>
      <w:r w:rsidR="006E2846">
        <w:t xml:space="preserve">serão </w:t>
      </w:r>
      <w:r w:rsidR="00FD6238">
        <w:t xml:space="preserve">realizadas as etapas previamente descritas para </w:t>
      </w:r>
      <w:r w:rsidR="009B7319">
        <w:t xml:space="preserve">os processos de </w:t>
      </w:r>
      <w:del w:id="583" w:author="Joao Fernando Oliveira" w:date="2014-07-12T16:39:00Z">
        <w:r w:rsidR="009B7319" w:rsidDel="002A3B70">
          <w:delText>gerência</w:delText>
        </w:r>
      </w:del>
      <w:ins w:id="584" w:author="Joao Fernando Oliveira" w:date="2014-07-12T16:39:00Z">
        <w:r w:rsidR="002A3B70">
          <w:t>gestão</w:t>
        </w:r>
      </w:ins>
      <w:r w:rsidR="009B7319">
        <w:t xml:space="preserve"> de projetos.</w:t>
      </w:r>
    </w:p>
    <w:p w14:paraId="273D69E0" w14:textId="77777777" w:rsidR="002B79FB" w:rsidRPr="00EF2EAD" w:rsidRDefault="00CF1E0E" w:rsidP="00B679E3">
      <w:pPr>
        <w:pStyle w:val="Heading3"/>
        <w:rPr>
          <w:color w:val="000000"/>
        </w:rPr>
      </w:pPr>
      <w:bookmarkStart w:id="585" w:name="_Toc265774365"/>
      <w:bookmarkStart w:id="586" w:name="_Toc265777685"/>
      <w:bookmarkStart w:id="587" w:name="_Toc266746788"/>
      <w:r w:rsidRPr="00EF2EAD">
        <w:rPr>
          <w:color w:val="000000"/>
        </w:rPr>
        <w:t>Escolha d</w:t>
      </w:r>
      <w:r w:rsidR="00C719B0" w:rsidRPr="00EF2EAD">
        <w:rPr>
          <w:color w:val="000000"/>
        </w:rPr>
        <w:t>a Metodologia</w:t>
      </w:r>
      <w:r w:rsidR="00973E1F" w:rsidRPr="00EF2EAD">
        <w:rPr>
          <w:color w:val="000000"/>
        </w:rPr>
        <w:t xml:space="preserve"> de </w:t>
      </w:r>
      <w:del w:id="588" w:author="Joao Fernando Oliveira" w:date="2014-07-12T16:39:00Z">
        <w:r w:rsidR="00973E1F" w:rsidRPr="00EF2EAD" w:rsidDel="002A3B70">
          <w:rPr>
            <w:color w:val="000000"/>
          </w:rPr>
          <w:delText>Gerência</w:delText>
        </w:r>
      </w:del>
      <w:ins w:id="589" w:author="Joao Fernando Oliveira" w:date="2014-07-12T16:39:00Z">
        <w:r w:rsidR="002A3B70">
          <w:rPr>
            <w:color w:val="000000"/>
          </w:rPr>
          <w:t>Gestão</w:t>
        </w:r>
      </w:ins>
      <w:r w:rsidR="009469CB" w:rsidRPr="00EF2EAD">
        <w:rPr>
          <w:color w:val="000000"/>
        </w:rPr>
        <w:t xml:space="preserve"> e Norma de Modelagem</w:t>
      </w:r>
      <w:bookmarkEnd w:id="587"/>
    </w:p>
    <w:p w14:paraId="7A138C3D" w14:textId="3375CD34" w:rsidR="007721C9" w:rsidRDefault="00F35C0E" w:rsidP="00A5514C">
      <w:r>
        <w:t>Para a metodologia f</w:t>
      </w:r>
      <w:r w:rsidR="00B32EB2">
        <w:t xml:space="preserve">oi escolhido o Guia </w:t>
      </w:r>
      <w:r w:rsidR="00EC1B3D">
        <w:t xml:space="preserve">PMBoK por ser mais </w:t>
      </w:r>
      <w:del w:id="590" w:author="Joao Fernando Oliveira" w:date="2014-07-13T10:33:00Z">
        <w:r w:rsidR="00EC1B3D" w:rsidDel="00585C8B">
          <w:delText>antigo</w:delText>
        </w:r>
        <w:r w:rsidR="00BC493D" w:rsidDel="00585C8B">
          <w:delText xml:space="preserve"> </w:delText>
        </w:r>
      </w:del>
      <w:ins w:id="591" w:author="Joao Fernando Oliveira" w:date="2014-07-13T10:33:00Z">
        <w:r w:rsidR="00585C8B">
          <w:t xml:space="preserve">difundido </w:t>
        </w:r>
      </w:ins>
      <w:r w:rsidR="00BC493D">
        <w:t>e estabelecido</w:t>
      </w:r>
      <w:r w:rsidR="007721C9">
        <w:t xml:space="preserve"> no cenário de negócios</w:t>
      </w:r>
      <w:r w:rsidR="00DC2EBF">
        <w:t xml:space="preserve"> norte-americano</w:t>
      </w:r>
      <w:r w:rsidR="007721C9">
        <w:t xml:space="preserve">. Tal decisão foi tomada devido a pequena diferença encontrada entre seus processos, com relação à ISO 21500, e por possuir muito mais conteúdo disponível. Outro fator que foi levado em consideração para realizar essa decisão foi o fato de os clientes da Cheesecake Labs estarem localizados nos EUA - local onde a PMBoK é adotada como a principal norma nacional, </w:t>
      </w:r>
      <w:ins w:id="592" w:author="Joao Fernando Oliveira" w:date="2014-07-13T10:34:00Z">
        <w:r w:rsidR="00585C8B">
          <w:t xml:space="preserve">e </w:t>
        </w:r>
      </w:ins>
      <w:r w:rsidR="007721C9">
        <w:t>pela ANSI, desde 1999.</w:t>
      </w:r>
    </w:p>
    <w:p w14:paraId="5AF80681" w14:textId="77777777" w:rsidR="0063490F" w:rsidRPr="007721C9" w:rsidRDefault="0063490F" w:rsidP="0063490F">
      <w:r>
        <w:t xml:space="preserve">Para a modelagem dos processos de </w:t>
      </w:r>
      <w:del w:id="593" w:author="Joao Fernando Oliveira" w:date="2014-07-12T16:39:00Z">
        <w:r w:rsidDel="002A3B70">
          <w:delText>gerência</w:delText>
        </w:r>
      </w:del>
      <w:ins w:id="594" w:author="Joao Fernando Oliveira" w:date="2014-07-12T16:39:00Z">
        <w:r w:rsidR="002A3B70">
          <w:t>gestão</w:t>
        </w:r>
      </w:ins>
      <w:r>
        <w:t xml:space="preserve"> de projeto e desenvolvimento de software foi escolhido a BPMN devido ao fato de possuir uma gama maior de recursos e ferramentas para modelar de maneira mais precisa aspectos temporais e funcionais dos processos. </w:t>
      </w:r>
    </w:p>
    <w:p w14:paraId="781E76ED" w14:textId="77777777" w:rsidR="00CF757F" w:rsidRPr="00386EF8" w:rsidRDefault="00782117" w:rsidP="00B679E3">
      <w:pPr>
        <w:pStyle w:val="Heading3"/>
      </w:pPr>
      <w:bookmarkStart w:id="595" w:name="_Toc266746789"/>
      <w:bookmarkEnd w:id="585"/>
      <w:bookmarkEnd w:id="586"/>
      <w:r w:rsidRPr="00386EF8">
        <w:t>Modelagem do Estado Atual</w:t>
      </w:r>
      <w:bookmarkEnd w:id="595"/>
    </w:p>
    <w:p w14:paraId="43C549CC" w14:textId="7FAEAA38" w:rsidR="00B5702F" w:rsidDel="00977F4B" w:rsidRDefault="00220527" w:rsidP="00B5702F">
      <w:pPr>
        <w:rPr>
          <w:del w:id="596" w:author="Joao Fernando Oliveira" w:date="2014-07-13T10:40:00Z"/>
        </w:rPr>
      </w:pPr>
      <w:r>
        <w:t>F</w:t>
      </w:r>
      <w:r w:rsidR="004E3004">
        <w:t>oram modelados os processos considerados crí</w:t>
      </w:r>
      <w:r w:rsidR="008D581E">
        <w:t>ticos pelo</w:t>
      </w:r>
      <w:r w:rsidR="006E5CD1">
        <w:t xml:space="preserve"> </w:t>
      </w:r>
      <w:r w:rsidR="008D581E">
        <w:t xml:space="preserve">corpo administrativo </w:t>
      </w:r>
      <w:r w:rsidR="006E5CD1">
        <w:t>da empresa Cheesecake L</w:t>
      </w:r>
      <w:r w:rsidR="005B1EB2">
        <w:t xml:space="preserve">abs. </w:t>
      </w:r>
      <w:r w:rsidR="002B796B">
        <w:t xml:space="preserve">Os gerentes deixaram claro que os processos referentes aos períodos de </w:t>
      </w:r>
      <w:r w:rsidR="001E2FA9">
        <w:t>inicialização</w:t>
      </w:r>
      <w:r w:rsidR="000425F5">
        <w:t xml:space="preserve"> e </w:t>
      </w:r>
      <w:r w:rsidR="001E2FA9">
        <w:t>planejamento são os mais críticos</w:t>
      </w:r>
      <w:r w:rsidR="00060945">
        <w:t>,</w:t>
      </w:r>
      <w:r w:rsidR="001E2FA9">
        <w:t xml:space="preserve"> pois são nessas etapas onde ocorrem os maiores desentendimento</w:t>
      </w:r>
      <w:ins w:id="597" w:author="Joao Fernando Oliveira" w:date="2014-07-13T10:34:00Z">
        <w:r w:rsidR="00585C8B">
          <w:t>s</w:t>
        </w:r>
      </w:ins>
      <w:r w:rsidR="001E2FA9">
        <w:t xml:space="preserve"> com</w:t>
      </w:r>
      <w:ins w:id="598" w:author="Joao Fernando Oliveira" w:date="2014-07-13T10:34:00Z">
        <w:r w:rsidR="00585C8B">
          <w:t xml:space="preserve"> os</w:t>
        </w:r>
      </w:ins>
      <w:r w:rsidR="001E2FA9">
        <w:t xml:space="preserve"> clientes,</w:t>
      </w:r>
      <w:ins w:id="599" w:author="Joao Fernando Oliveira" w:date="2014-07-13T10:35:00Z">
        <w:r w:rsidR="00977F4B">
          <w:t xml:space="preserve"> a</w:t>
        </w:r>
      </w:ins>
      <w:r w:rsidR="001E2FA9">
        <w:t xml:space="preserve"> falta de estrutura e ferramentas para melhor organização e, como consequência, </w:t>
      </w:r>
      <w:ins w:id="600" w:author="Joao Fernando Oliveira" w:date="2014-07-13T10:35:00Z">
        <w:r w:rsidR="00977F4B">
          <w:t xml:space="preserve">o </w:t>
        </w:r>
      </w:ins>
      <w:r w:rsidR="00A024E1">
        <w:t xml:space="preserve">término </w:t>
      </w:r>
      <w:del w:id="601" w:author="Joao Fernando Oliveira" w:date="2014-07-13T10:35:00Z">
        <w:r w:rsidR="00A024E1" w:rsidDel="00585C8B">
          <w:delText xml:space="preserve">prematuro </w:delText>
        </w:r>
      </w:del>
      <w:ins w:id="602" w:author="Joao Fernando Oliveira" w:date="2014-07-13T10:35:00Z">
        <w:r w:rsidR="00585C8B">
          <w:t xml:space="preserve">mal planejado </w:t>
        </w:r>
      </w:ins>
      <w:r w:rsidR="00A024E1">
        <w:t>de projetos.</w:t>
      </w:r>
    </w:p>
    <w:p w14:paraId="02ACFFF0" w14:textId="2946FC1C" w:rsidR="00EB3F77" w:rsidRDefault="007B1BEB" w:rsidP="00977F4B">
      <w:pPr>
        <w:pPrChange w:id="603" w:author="Joao Fernando Oliveira" w:date="2014-07-13T10:40:00Z">
          <w:pPr>
            <w:jc w:val="center"/>
          </w:pPr>
        </w:pPrChange>
      </w:pPr>
      <w:commentRangeStart w:id="604"/>
      <w:del w:id="605" w:author="Joao Fernando Oliveira" w:date="2014-07-13T10:40:00Z">
        <w:r w:rsidDel="00977F4B">
          <w:rPr>
            <w:noProof/>
            <w:lang w:val="en-US" w:eastAsia="en-US"/>
          </w:rPr>
          <w:drawing>
            <wp:inline distT="0" distB="0" distL="0" distR="0" wp14:anchorId="3C5520A4" wp14:editId="234293D1">
              <wp:extent cx="3759200" cy="5448300"/>
              <wp:effectExtent l="0" t="0" r="0" b="12700"/>
              <wp:docPr id="19" name="Picture 19" descr="Screen Shot 2014-07-05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 Shot 2014-07-05 at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59200" cy="5448300"/>
                      </a:xfrm>
                      <a:prstGeom prst="rect">
                        <a:avLst/>
                      </a:prstGeom>
                      <a:noFill/>
                      <a:ln>
                        <a:noFill/>
                      </a:ln>
                    </pic:spPr>
                  </pic:pic>
                </a:graphicData>
              </a:graphic>
            </wp:inline>
          </w:drawing>
        </w:r>
      </w:del>
      <w:commentRangeEnd w:id="604"/>
      <w:r w:rsidR="00977F4B">
        <w:rPr>
          <w:rStyle w:val="CommentReference"/>
        </w:rPr>
        <w:commentReference w:id="604"/>
      </w:r>
    </w:p>
    <w:p w14:paraId="41E35216" w14:textId="30759D5D" w:rsidR="00577576" w:rsidRDefault="00D42219" w:rsidP="00144928">
      <w:r>
        <w:t>Para compreender</w:t>
      </w:r>
      <w:r w:rsidR="008A42D1">
        <w:t xml:space="preserve">, </w:t>
      </w:r>
      <w:r w:rsidR="001211B2">
        <w:t xml:space="preserve">documentar e </w:t>
      </w:r>
      <w:r w:rsidR="00633CD5">
        <w:t xml:space="preserve">explicitar </w:t>
      </w:r>
      <w:r w:rsidR="00A80598">
        <w:t>os processos vigentes</w:t>
      </w:r>
      <w:r w:rsidR="007D2EB7">
        <w:t>,</w:t>
      </w:r>
      <w:r w:rsidR="00A80598">
        <w:t xml:space="preserve"> referentes a Inicialização e Planejamento, </w:t>
      </w:r>
      <w:r w:rsidR="00601E6E">
        <w:t>buscou-se uma ferramenta de modelagem em B</w:t>
      </w:r>
      <w:ins w:id="606" w:author="Joao Fernando Oliveira" w:date="2014-07-13T10:36:00Z">
        <w:r w:rsidR="00977F4B">
          <w:t>P</w:t>
        </w:r>
      </w:ins>
      <w:del w:id="607" w:author="Joao Fernando Oliveira" w:date="2014-07-13T10:36:00Z">
        <w:r w:rsidR="00601E6E" w:rsidDel="00977F4B">
          <w:delText>M</w:delText>
        </w:r>
      </w:del>
      <w:r w:rsidR="00601E6E">
        <w:t xml:space="preserve">MN </w:t>
      </w:r>
      <w:r w:rsidR="00770E24">
        <w:t>que</w:t>
      </w:r>
      <w:r w:rsidR="0042434E">
        <w:t xml:space="preserve"> satisfizesse as necessidades de recursos</w:t>
      </w:r>
      <w:r w:rsidR="001D1031">
        <w:t xml:space="preserve"> e </w:t>
      </w:r>
      <w:r w:rsidR="00770E24">
        <w:t>possuísse</w:t>
      </w:r>
      <w:r w:rsidR="005D54DA">
        <w:t xml:space="preserve"> baixo custo.</w:t>
      </w:r>
      <w:r w:rsidR="00770E24">
        <w:t xml:space="preserve"> As necessidades de recursos previamente citadas</w:t>
      </w:r>
      <w:r w:rsidR="002D42A5">
        <w:t xml:space="preserve"> podem ser descritas nos seguintes </w:t>
      </w:r>
      <w:r w:rsidR="00C5757A">
        <w:t>itens</w:t>
      </w:r>
      <w:r w:rsidR="002D42A5">
        <w:t>:</w:t>
      </w:r>
    </w:p>
    <w:p w14:paraId="48D0DCCD" w14:textId="77777777" w:rsidR="005F0F36" w:rsidRDefault="005F0F36" w:rsidP="005F0F36">
      <w:pPr>
        <w:numPr>
          <w:ilvl w:val="0"/>
          <w:numId w:val="5"/>
        </w:numPr>
      </w:pPr>
      <w:r>
        <w:t xml:space="preserve">Capacidade de trabalhar em um arquivo de </w:t>
      </w:r>
      <w:r w:rsidR="006573A6">
        <w:t>BPMN</w:t>
      </w:r>
      <w:r>
        <w:t xml:space="preserve"> em equipe (de maneira distribuída).</w:t>
      </w:r>
    </w:p>
    <w:p w14:paraId="0FB387E8" w14:textId="77777777" w:rsidR="005F0F36" w:rsidRDefault="005F0F36" w:rsidP="005F0F36">
      <w:pPr>
        <w:numPr>
          <w:ilvl w:val="0"/>
          <w:numId w:val="5"/>
        </w:numPr>
      </w:pPr>
      <w:r>
        <w:t>Interface intuitiva e completa.</w:t>
      </w:r>
    </w:p>
    <w:p w14:paraId="7571842D" w14:textId="77777777" w:rsidR="005F0F36" w:rsidRDefault="005F0F36" w:rsidP="005F0F36">
      <w:pPr>
        <w:numPr>
          <w:ilvl w:val="0"/>
          <w:numId w:val="5"/>
        </w:numPr>
      </w:pPr>
      <w:r>
        <w:t>Capacidade de exportar o documento como imagem.</w:t>
      </w:r>
    </w:p>
    <w:p w14:paraId="6C7C0ECB" w14:textId="03B4A1F6" w:rsidR="00977F4B" w:rsidRDefault="00493B2A" w:rsidP="00EE7F48">
      <w:pPr>
        <w:rPr>
          <w:ins w:id="608" w:author="Joao Fernando Oliveira" w:date="2014-07-13T10:39:00Z"/>
        </w:rPr>
      </w:pPr>
      <w:r>
        <w:t>Após uma busca detalhada</w:t>
      </w:r>
      <w:ins w:id="609" w:author="Joao Fernando Oliveira" w:date="2014-07-13T10:36:00Z">
        <w:r w:rsidR="00977F4B">
          <w:t xml:space="preserve">, </w:t>
        </w:r>
      </w:ins>
      <w:del w:id="610" w:author="Joao Fernando Oliveira" w:date="2014-07-13T10:36:00Z">
        <w:r w:rsidDel="00977F4B">
          <w:delText xml:space="preserve"> na </w:delText>
        </w:r>
        <w:r w:rsidDel="00977F4B">
          <w:rPr>
            <w:i/>
          </w:rPr>
          <w:delText>web</w:delText>
        </w:r>
        <w:r w:rsidR="00272DF8" w:rsidDel="00977F4B">
          <w:delText xml:space="preserve"> </w:delText>
        </w:r>
      </w:del>
      <w:r w:rsidR="00272DF8">
        <w:t>a ferramenta</w:t>
      </w:r>
      <w:r>
        <w:t xml:space="preserve"> que melhor </w:t>
      </w:r>
      <w:r w:rsidR="00BB0CD8">
        <w:t>satisfez a necessidade da Cheesecake Labs foi a LucidChart</w:t>
      </w:r>
      <w:ins w:id="611" w:author="Joao Fernando Oliveira" w:date="2014-07-13T10:39:00Z">
        <w:r w:rsidR="00977F4B">
          <w:t xml:space="preserve"> [12]</w:t>
        </w:r>
      </w:ins>
      <w:r w:rsidR="00B154C5">
        <w:t xml:space="preserve">. A ferramenta LucidChart possui interface </w:t>
      </w:r>
      <w:r w:rsidR="00B154C5">
        <w:rPr>
          <w:i/>
        </w:rPr>
        <w:t>web</w:t>
      </w:r>
      <w:r w:rsidR="00F90C67">
        <w:t xml:space="preserve"> (que possibilita o trabalho distribuído), baixo custo</w:t>
      </w:r>
      <w:r w:rsidR="00BA5AC9">
        <w:t xml:space="preserve">, </w:t>
      </w:r>
      <w:r w:rsidR="003752F7">
        <w:t>funcionalidades intuitivas</w:t>
      </w:r>
      <w:r w:rsidR="003211BD">
        <w:t xml:space="preserve"> e todas as notações e elementos gráficos do BPMN.</w:t>
      </w:r>
      <w:r w:rsidR="00EE7F48">
        <w:t xml:space="preserve"> </w:t>
      </w:r>
      <w:ins w:id="612" w:author="Joao Fernando Oliveira" w:date="2014-07-13T10:37:00Z">
        <w:r w:rsidR="00977F4B">
          <w:t xml:space="preserve">Ela é utilizada por empresas consolidadas como a Disney, </w:t>
        </w:r>
      </w:ins>
      <w:ins w:id="613" w:author="Joao Fernando Oliveira" w:date="2014-07-13T10:38:00Z">
        <w:r w:rsidR="00977F4B">
          <w:t>Netflix e DropBox, além de instituições renomadas como a NASA, MIT</w:t>
        </w:r>
      </w:ins>
      <w:ins w:id="614" w:author="Joao Fernando Oliveira" w:date="2014-07-13T10:39:00Z">
        <w:r w:rsidR="00977F4B">
          <w:t>, Harvard</w:t>
        </w:r>
      </w:ins>
      <w:ins w:id="615" w:author="Joao Fernando Oliveira" w:date="2014-07-13T10:38:00Z">
        <w:r w:rsidR="00977F4B">
          <w:t xml:space="preserve"> e Stanford University</w:t>
        </w:r>
      </w:ins>
      <w:ins w:id="616" w:author="Joao Fernando Oliveira" w:date="2014-07-13T10:39:00Z">
        <w:r w:rsidR="00977F4B">
          <w:t xml:space="preserve">. </w:t>
        </w:r>
      </w:ins>
    </w:p>
    <w:p w14:paraId="1EE8BBB2" w14:textId="6E506C37" w:rsidR="002D42A5" w:rsidRPr="00577576" w:rsidRDefault="00525C0C" w:rsidP="00EE7F48">
      <w:r>
        <w:t>Utilizando</w:t>
      </w:r>
      <w:r w:rsidR="008C41BB">
        <w:t xml:space="preserve"> a ferramenta LucidChart, modelou-se os processos de Incialização e Planejamento</w:t>
      </w:r>
      <w:r w:rsidR="00345D63">
        <w:t xml:space="preserve"> na empresa Cheesecake Labs.</w:t>
      </w:r>
    </w:p>
    <w:p w14:paraId="61754D31" w14:textId="77777777" w:rsidR="004C191C" w:rsidRDefault="007B1BEB" w:rsidP="00577576">
      <w:pPr>
        <w:ind w:firstLine="0"/>
        <w:jc w:val="center"/>
      </w:pPr>
      <w:commentRangeStart w:id="617"/>
      <w:r>
        <w:rPr>
          <w:noProof/>
          <w:lang w:val="en-US" w:eastAsia="en-US"/>
        </w:rPr>
        <w:drawing>
          <wp:inline distT="0" distB="0" distL="0" distR="0" wp14:anchorId="1C70BE05" wp14:editId="2C3693BE">
            <wp:extent cx="5727700" cy="8890000"/>
            <wp:effectExtent l="0" t="0" r="12700" b="0"/>
            <wp:docPr id="20" name="Picture 20" descr="Screen Shot 2014-07-04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 Shot 2014-07-04 at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8890000"/>
                    </a:xfrm>
                    <a:prstGeom prst="rect">
                      <a:avLst/>
                    </a:prstGeom>
                    <a:noFill/>
                    <a:ln>
                      <a:noFill/>
                    </a:ln>
                  </pic:spPr>
                </pic:pic>
              </a:graphicData>
            </a:graphic>
          </wp:inline>
        </w:drawing>
      </w:r>
      <w:commentRangeEnd w:id="617"/>
      <w:r w:rsidR="00F02FB9">
        <w:rPr>
          <w:rStyle w:val="CommentReference"/>
        </w:rPr>
        <w:commentReference w:id="617"/>
      </w:r>
    </w:p>
    <w:p w14:paraId="6C1F2D1C" w14:textId="77777777" w:rsidR="006801A7" w:rsidRDefault="006801A7" w:rsidP="00977F4B">
      <w:pPr>
        <w:pPrChange w:id="618" w:author="Joao Fernando Oliveira" w:date="2014-07-13T10:41:00Z">
          <w:pPr>
            <w:jc w:val="left"/>
          </w:pPr>
        </w:pPrChange>
      </w:pPr>
      <w:r>
        <w:t xml:space="preserve">O modelo </w:t>
      </w:r>
      <w:r w:rsidR="00947B22">
        <w:t xml:space="preserve">do estado atual dos processos </w:t>
      </w:r>
      <w:r w:rsidR="00377DEB">
        <w:t>pode ser divido</w:t>
      </w:r>
      <w:r w:rsidR="00E822E4">
        <w:t xml:space="preserve"> nas</w:t>
      </w:r>
      <w:r w:rsidR="009906D8">
        <w:t xml:space="preserve"> </w:t>
      </w:r>
      <w:r w:rsidR="007B20E9">
        <w:t xml:space="preserve">etapas </w:t>
      </w:r>
      <w:r w:rsidR="003B0F16">
        <w:t>que o compõe:</w:t>
      </w:r>
    </w:p>
    <w:p w14:paraId="031282FC" w14:textId="77777777" w:rsidR="003B0F16" w:rsidRPr="00977F4B" w:rsidRDefault="003B0F16" w:rsidP="00977F4B">
      <w:pPr>
        <w:numPr>
          <w:ilvl w:val="0"/>
          <w:numId w:val="36"/>
        </w:numPr>
        <w:rPr>
          <w:b/>
          <w:rPrChange w:id="619" w:author="Joao Fernando Oliveira" w:date="2014-07-13T10:41:00Z">
            <w:rPr/>
          </w:rPrChange>
        </w:rPr>
        <w:pPrChange w:id="620" w:author="Joao Fernando Oliveira" w:date="2014-07-13T10:41:00Z">
          <w:pPr>
            <w:numPr>
              <w:numId w:val="36"/>
            </w:numPr>
            <w:ind w:left="1440" w:hanging="360"/>
            <w:jc w:val="left"/>
          </w:pPr>
        </w:pPrChange>
      </w:pPr>
      <w:r w:rsidRPr="00977F4B">
        <w:rPr>
          <w:b/>
          <w:rPrChange w:id="621" w:author="Joao Fernando Oliveira" w:date="2014-07-13T10:41:00Z">
            <w:rPr/>
          </w:rPrChange>
        </w:rPr>
        <w:t>Inicializaçã</w:t>
      </w:r>
      <w:r w:rsidR="00BF5F56" w:rsidRPr="00977F4B">
        <w:rPr>
          <w:b/>
          <w:rPrChange w:id="622" w:author="Joao Fernando Oliveira" w:date="2014-07-13T10:41:00Z">
            <w:rPr/>
          </w:rPrChange>
        </w:rPr>
        <w:t>o</w:t>
      </w:r>
    </w:p>
    <w:p w14:paraId="7837C21A" w14:textId="77777777" w:rsidR="003B0F16" w:rsidRDefault="00FC3178" w:rsidP="00977F4B">
      <w:pPr>
        <w:pPrChange w:id="623" w:author="Joao Fernando Oliveira" w:date="2014-07-13T10:41:00Z">
          <w:pPr>
            <w:jc w:val="left"/>
          </w:pPr>
        </w:pPrChange>
      </w:pPr>
      <w:r>
        <w:t>O ponto de partida</w:t>
      </w:r>
      <w:r w:rsidR="00ED4E03">
        <w:t xml:space="preserve"> do processo é</w:t>
      </w:r>
      <w:r w:rsidR="00267228">
        <w:t xml:space="preserve"> um evento inicial </w:t>
      </w:r>
      <w:r w:rsidR="002770F4">
        <w:t>de “Novo Projeto”</w:t>
      </w:r>
      <w:r w:rsidR="00A71510">
        <w:t xml:space="preserve">, representando </w:t>
      </w:r>
      <w:r w:rsidR="00AE62B0">
        <w:t xml:space="preserve">a inciativa </w:t>
      </w:r>
      <w:r w:rsidR="007E2DB9">
        <w:t>do corpo gestor da Cheesecake Labs</w:t>
      </w:r>
      <w:r w:rsidR="006860F2">
        <w:t xml:space="preserve"> </w:t>
      </w:r>
      <w:r w:rsidR="00C65F6F">
        <w:t>de buscar uma nova oportunidade de negócios</w:t>
      </w:r>
      <w:r w:rsidR="00D24DFF">
        <w:t>.</w:t>
      </w:r>
    </w:p>
    <w:p w14:paraId="0E1E675F" w14:textId="77777777" w:rsidR="00A87146" w:rsidRDefault="008E57B5" w:rsidP="00977F4B">
      <w:pPr>
        <w:pPrChange w:id="624" w:author="Joao Fernando Oliveira" w:date="2014-07-13T10:41:00Z">
          <w:pPr>
            <w:jc w:val="left"/>
          </w:pPr>
        </w:pPrChange>
      </w:pPr>
      <w:r>
        <w:t>Em segunda instância</w:t>
      </w:r>
      <w:r w:rsidR="00C41D2A">
        <w:t xml:space="preserve">, </w:t>
      </w:r>
      <w:r w:rsidR="00F134CF">
        <w:t>a atividade “Contato com Conhecido” representa</w:t>
      </w:r>
      <w:r w:rsidR="009414FD">
        <w:t xml:space="preserve"> </w:t>
      </w:r>
      <w:r w:rsidR="00E17660">
        <w:t xml:space="preserve">os esforços dos vendedores </w:t>
      </w:r>
      <w:r w:rsidR="001C4124">
        <w:t>de entrar em contato</w:t>
      </w:r>
      <w:r w:rsidR="003F282D">
        <w:t xml:space="preserve"> com </w:t>
      </w:r>
      <w:r w:rsidR="00E95FC4">
        <w:t>entidades externas</w:t>
      </w:r>
      <w:r w:rsidR="006F4B90">
        <w:t xml:space="preserve"> que possuem perfil de possíveis parceiros e clientes.</w:t>
      </w:r>
      <w:r w:rsidR="006C73F6">
        <w:t xml:space="preserve"> </w:t>
      </w:r>
    </w:p>
    <w:p w14:paraId="3F705EBC" w14:textId="77777777" w:rsidR="002552EE" w:rsidRDefault="006C73F6" w:rsidP="00977F4B">
      <w:pPr>
        <w:pPrChange w:id="625" w:author="Joao Fernando Oliveira" w:date="2014-07-13T10:41:00Z">
          <w:pPr>
            <w:jc w:val="left"/>
          </w:pPr>
        </w:pPrChange>
      </w:pPr>
      <w:r>
        <w:t>Em muitos casos</w:t>
      </w:r>
      <w:r w:rsidR="00E651C2">
        <w:t xml:space="preserve"> </w:t>
      </w:r>
      <w:r w:rsidR="0078434D">
        <w:t>os possíveis clientes</w:t>
      </w:r>
      <w:r w:rsidR="002102FF">
        <w:t xml:space="preserve"> não </w:t>
      </w:r>
      <w:r w:rsidR="00B97DB2">
        <w:t xml:space="preserve">demonstram interesse inicialmente, mas a médio prazo </w:t>
      </w:r>
      <w:r w:rsidR="00A87146">
        <w:t xml:space="preserve">retornam com </w:t>
      </w:r>
      <w:r w:rsidR="0067574C">
        <w:t xml:space="preserve">novos projetos ou </w:t>
      </w:r>
      <w:r w:rsidR="00FC789E">
        <w:t xml:space="preserve">oportunidades </w:t>
      </w:r>
      <w:r w:rsidR="0067574C">
        <w:t>com conhecidos</w:t>
      </w:r>
      <w:r w:rsidR="00B216D1">
        <w:t xml:space="preserve">. Para representar esse cenário assíncrono de vendas e espera dos vendedores, foi criada </w:t>
      </w:r>
      <w:r w:rsidR="00D17279">
        <w:t>a atividade</w:t>
      </w:r>
      <w:r w:rsidR="00C56C28">
        <w:t xml:space="preserve"> “Espera Resposta”</w:t>
      </w:r>
      <w:r w:rsidR="001345E8">
        <w:t xml:space="preserve">, em conjunto com </w:t>
      </w:r>
      <w:r w:rsidR="008F739E">
        <w:t>suas portas lógicas.</w:t>
      </w:r>
    </w:p>
    <w:p w14:paraId="54EF271D" w14:textId="77777777" w:rsidR="00E55D50" w:rsidRDefault="00042F4D" w:rsidP="00977F4B">
      <w:pPr>
        <w:pPrChange w:id="626" w:author="Joao Fernando Oliveira" w:date="2014-07-13T10:41:00Z">
          <w:pPr>
            <w:jc w:val="left"/>
          </w:pPr>
        </w:pPrChange>
      </w:pPr>
      <w:r>
        <w:t>Caso o contato com o</w:t>
      </w:r>
      <w:r w:rsidR="000B345A">
        <w:t xml:space="preserve"> cliente </w:t>
      </w:r>
      <w:r w:rsidR="007A6E78">
        <w:t xml:space="preserve">não </w:t>
      </w:r>
      <w:r w:rsidR="00B7588B">
        <w:t xml:space="preserve">tenha nenhum resultado </w:t>
      </w:r>
      <w:r w:rsidR="003A0116">
        <w:t>o processo se finaliza</w:t>
      </w:r>
      <w:r w:rsidR="003A4BA2">
        <w:t xml:space="preserve"> no evento final “Fim”.</w:t>
      </w:r>
    </w:p>
    <w:p w14:paraId="75BC750C" w14:textId="579DEF1C" w:rsidR="00F4778D" w:rsidRDefault="00D36DE2" w:rsidP="00977F4B">
      <w:pPr>
        <w:pPrChange w:id="627" w:author="Joao Fernando Oliveira" w:date="2014-07-13T10:41:00Z">
          <w:pPr>
            <w:jc w:val="left"/>
          </w:pPr>
        </w:pPrChange>
      </w:pPr>
      <w:r>
        <w:t>Se</w:t>
      </w:r>
      <w:r w:rsidR="00F544A4">
        <w:t xml:space="preserve"> </w:t>
      </w:r>
      <w:r w:rsidR="00E21250">
        <w:t>a proposta de trabalho se concretizar</w:t>
      </w:r>
      <w:r w:rsidR="0093421C">
        <w:t xml:space="preserve">, é </w:t>
      </w:r>
      <w:r w:rsidR="009E17F5">
        <w:t xml:space="preserve">essencial </w:t>
      </w:r>
      <w:r w:rsidR="001A53CD">
        <w:t>analisar</w:t>
      </w:r>
      <w:r w:rsidR="009A2CC0">
        <w:t xml:space="preserve"> se </w:t>
      </w:r>
      <w:r w:rsidR="00953509">
        <w:t xml:space="preserve">o escopo do projeto </w:t>
      </w:r>
      <w:r w:rsidR="00006F09">
        <w:t>pertence ao</w:t>
      </w:r>
      <w:r w:rsidR="00176667">
        <w:t xml:space="preserve"> nicho de mercado da Cheesecake Labs</w:t>
      </w:r>
      <w:r w:rsidR="00F725B8">
        <w:t>.</w:t>
      </w:r>
      <w:r w:rsidR="00176667">
        <w:t xml:space="preserve"> Em muitos casos </w:t>
      </w:r>
      <w:r w:rsidR="00883909">
        <w:t xml:space="preserve">as propostas </w:t>
      </w:r>
      <w:r w:rsidR="00AD2D62">
        <w:t xml:space="preserve">são de áreas muito distantes </w:t>
      </w:r>
      <w:r w:rsidR="0072547A">
        <w:t xml:space="preserve">do escopo de </w:t>
      </w:r>
      <w:r w:rsidR="00AD2D62">
        <w:t>trabalho</w:t>
      </w:r>
      <w:r w:rsidR="00A748CB">
        <w:t xml:space="preserve"> da </w:t>
      </w:r>
      <w:del w:id="628" w:author="Joao Fernando Oliveira" w:date="2014-07-13T10:42:00Z">
        <w:r w:rsidR="00A748CB" w:rsidDel="00977F4B">
          <w:delText>Cheesecake</w:delText>
        </w:r>
      </w:del>
      <w:ins w:id="629" w:author="Joao Fernando Oliveira" w:date="2014-07-13T10:42:00Z">
        <w:r w:rsidR="00977F4B">
          <w:t>empresa</w:t>
        </w:r>
      </w:ins>
      <w:r w:rsidR="00AD2D62">
        <w:t>.</w:t>
      </w:r>
      <w:r w:rsidR="00F725B8">
        <w:t xml:space="preserve"> Essa verificação é representada no modelo pela porta lógica</w:t>
      </w:r>
      <w:r w:rsidR="00530F39">
        <w:t xml:space="preserve"> “Temos Capacidade</w:t>
      </w:r>
      <w:r w:rsidR="00EA6F5F">
        <w:t>”.</w:t>
      </w:r>
    </w:p>
    <w:p w14:paraId="59E354AE" w14:textId="77777777" w:rsidR="00840FC5" w:rsidRDefault="00D05445" w:rsidP="00977F4B">
      <w:pPr>
        <w:pPrChange w:id="630" w:author="Joao Fernando Oliveira" w:date="2014-07-13T10:41:00Z">
          <w:pPr>
            <w:jc w:val="left"/>
          </w:pPr>
        </w:pPrChange>
      </w:pPr>
      <w:r>
        <w:t xml:space="preserve">Se </w:t>
      </w:r>
      <w:r w:rsidR="00067AAE">
        <w:t xml:space="preserve">a proposta pertencer ao nicho de mercado da Cheesecake Labs, </w:t>
      </w:r>
      <w:r w:rsidR="009342F2">
        <w:t>são realizadas mais reuniões com os possíveis clientes para melhor compreender o caso de negócio (</w:t>
      </w:r>
      <w:r w:rsidR="009342F2">
        <w:rPr>
          <w:i/>
        </w:rPr>
        <w:t>business case</w:t>
      </w:r>
      <w:r w:rsidR="009342F2" w:rsidRPr="00FD02AF">
        <w:t>).</w:t>
      </w:r>
      <w:r w:rsidR="00990C5F">
        <w:t xml:space="preserve"> Esse</w:t>
      </w:r>
      <w:r w:rsidR="000250F1">
        <w:t xml:space="preserve"> </w:t>
      </w:r>
      <w:r w:rsidR="00990C5F">
        <w:t>processo</w:t>
      </w:r>
      <w:r w:rsidR="000250F1">
        <w:t xml:space="preserve"> é</w:t>
      </w:r>
      <w:r w:rsidR="00990C5F">
        <w:t xml:space="preserve"> representado</w:t>
      </w:r>
      <w:r w:rsidR="000250F1">
        <w:t xml:space="preserve"> no modelo pela atividade “Análise de Proposta”.</w:t>
      </w:r>
    </w:p>
    <w:p w14:paraId="013472DA" w14:textId="77777777" w:rsidR="00421706" w:rsidRPr="00C60398" w:rsidRDefault="00421706" w:rsidP="00977F4B">
      <w:pPr>
        <w:numPr>
          <w:ilvl w:val="0"/>
          <w:numId w:val="36"/>
        </w:numPr>
        <w:rPr>
          <w:b/>
          <w:rPrChange w:id="631" w:author="Joao Fernando Oliveira" w:date="2014-07-13T10:47:00Z">
            <w:rPr/>
          </w:rPrChange>
        </w:rPr>
        <w:pPrChange w:id="632" w:author="Joao Fernando Oliveira" w:date="2014-07-13T10:41:00Z">
          <w:pPr>
            <w:numPr>
              <w:numId w:val="36"/>
            </w:numPr>
            <w:ind w:left="1440" w:hanging="360"/>
            <w:jc w:val="left"/>
          </w:pPr>
        </w:pPrChange>
      </w:pPr>
      <w:r w:rsidRPr="00C60398">
        <w:rPr>
          <w:b/>
          <w:rPrChange w:id="633" w:author="Joao Fernando Oliveira" w:date="2014-07-13T10:47:00Z">
            <w:rPr/>
          </w:rPrChange>
        </w:rPr>
        <w:t>Planejamento</w:t>
      </w:r>
    </w:p>
    <w:p w14:paraId="5426CE4A" w14:textId="4DB947B1" w:rsidR="0062314A" w:rsidRDefault="001E0EF3" w:rsidP="00977F4B">
      <w:pPr>
        <w:pPrChange w:id="634" w:author="Joao Fernando Oliveira" w:date="2014-07-13T10:41:00Z">
          <w:pPr>
            <w:jc w:val="left"/>
          </w:pPr>
        </w:pPrChange>
      </w:pPr>
      <w:r>
        <w:t xml:space="preserve">Recebendo como entrada o </w:t>
      </w:r>
      <w:r w:rsidR="008C17F5">
        <w:t>caso</w:t>
      </w:r>
      <w:r>
        <w:t xml:space="preserve"> de negócio </w:t>
      </w:r>
      <w:r w:rsidR="00700A23">
        <w:t xml:space="preserve">é essencial decidir se </w:t>
      </w:r>
      <w:r w:rsidR="00FA2F9B">
        <w:t>a forma de pagamento será realizada</w:t>
      </w:r>
      <w:r w:rsidR="003C56B0">
        <w:t xml:space="preserve"> por horas trabalhadas ou por </w:t>
      </w:r>
      <w:r w:rsidR="003C56B0" w:rsidRPr="003C56B0">
        <w:rPr>
          <w:i/>
        </w:rPr>
        <w:t>features</w:t>
      </w:r>
      <w:r w:rsidR="003C56B0" w:rsidRPr="003C56B0">
        <w:t xml:space="preserve"> de pro</w:t>
      </w:r>
      <w:r w:rsidR="00A03863">
        <w:t>duto</w:t>
      </w:r>
      <w:ins w:id="635" w:author="Joao Fernando Oliveira" w:date="2014-07-13T10:43:00Z">
        <w:r w:rsidR="00977F4B">
          <w:t xml:space="preserve"> (que são partes funcionais do produto) </w:t>
        </w:r>
      </w:ins>
      <w:r w:rsidR="00A03863">
        <w:t xml:space="preserve"> realizadas. Em situações nas quais as especificações do produto </w:t>
      </w:r>
      <w:r w:rsidR="00C360F6">
        <w:t xml:space="preserve">podem </w:t>
      </w:r>
      <w:r w:rsidR="00A03863">
        <w:t xml:space="preserve">sofrem </w:t>
      </w:r>
      <w:r w:rsidR="00C360F6">
        <w:t xml:space="preserve">muitas </w:t>
      </w:r>
      <w:r w:rsidR="00BB3DF1">
        <w:t xml:space="preserve">mudanças </w:t>
      </w:r>
      <w:r w:rsidR="008F1896">
        <w:t>é essencial realizar o contrato por hora. Se os possíveis clientes</w:t>
      </w:r>
      <w:r w:rsidR="000252F9">
        <w:t xml:space="preserve"> </w:t>
      </w:r>
      <w:r w:rsidR="00481DD5">
        <w:t xml:space="preserve">possuírem especificações precisas e documentadas </w:t>
      </w:r>
      <w:r w:rsidR="00D066A0">
        <w:t xml:space="preserve">das </w:t>
      </w:r>
      <w:r w:rsidR="00D066A0">
        <w:rPr>
          <w:i/>
        </w:rPr>
        <w:t>features</w:t>
      </w:r>
      <w:r w:rsidR="00D066A0">
        <w:t xml:space="preserve"> do produto, ou até de requisitos do </w:t>
      </w:r>
      <w:r w:rsidR="003D36E8">
        <w:t xml:space="preserve">projeto, </w:t>
      </w:r>
      <w:r w:rsidR="007E0B1B">
        <w:t xml:space="preserve">faz mais sentido </w:t>
      </w:r>
      <w:r w:rsidR="00172103">
        <w:t xml:space="preserve">cobrar por </w:t>
      </w:r>
      <w:r w:rsidR="00172103">
        <w:rPr>
          <w:i/>
        </w:rPr>
        <w:t>features</w:t>
      </w:r>
      <w:r w:rsidR="00172103">
        <w:t>.</w:t>
      </w:r>
      <w:r w:rsidR="00D67F1B">
        <w:t xml:space="preserve"> </w:t>
      </w:r>
      <w:r w:rsidR="00091F57">
        <w:t>O corpo gerencial da Cheesecake Labs</w:t>
      </w:r>
      <w:r w:rsidR="00BE2D62">
        <w:t xml:space="preserve"> explicita a importância </w:t>
      </w:r>
      <w:r w:rsidR="003E1B8D">
        <w:t>da realização dessa</w:t>
      </w:r>
      <w:r w:rsidR="00BE2D62">
        <w:t xml:space="preserve"> tarefas de maneira </w:t>
      </w:r>
      <w:r w:rsidR="00FA35D9">
        <w:t xml:space="preserve">precisa devido a </w:t>
      </w:r>
      <w:r w:rsidR="00383CF2">
        <w:t>experiências</w:t>
      </w:r>
      <w:r w:rsidR="00FA35D9">
        <w:t xml:space="preserve"> negativas com projetos </w:t>
      </w:r>
      <w:r w:rsidR="00256B1F">
        <w:t xml:space="preserve">baseado em </w:t>
      </w:r>
      <w:r w:rsidR="00256B1F">
        <w:rPr>
          <w:i/>
        </w:rPr>
        <w:t>features</w:t>
      </w:r>
      <w:r w:rsidR="00256B1F">
        <w:t xml:space="preserve"> que </w:t>
      </w:r>
      <w:r w:rsidR="00851815">
        <w:t>mudavam constantemente de requisitos</w:t>
      </w:r>
      <w:r w:rsidR="00CF03A7">
        <w:t xml:space="preserve"> –</w:t>
      </w:r>
      <w:r w:rsidR="00256B1F">
        <w:t xml:space="preserve"> devido ao caráter de </w:t>
      </w:r>
      <w:r w:rsidR="00256B1F">
        <w:rPr>
          <w:i/>
        </w:rPr>
        <w:t>startup</w:t>
      </w:r>
      <w:r w:rsidR="00256B1F">
        <w:t xml:space="preserve"> das empresas.</w:t>
      </w:r>
      <w:r w:rsidR="009F06A1">
        <w:t xml:space="preserve"> Essa decisão está</w:t>
      </w:r>
      <w:r w:rsidR="00D76351">
        <w:t xml:space="preserve"> </w:t>
      </w:r>
      <w:r w:rsidR="00D842F7">
        <w:t xml:space="preserve">representada no modelo </w:t>
      </w:r>
      <w:r w:rsidR="00695999">
        <w:t>pela porta lógica “</w:t>
      </w:r>
      <w:r w:rsidR="00FC1C5A">
        <w:t>Forma de Contrato</w:t>
      </w:r>
      <w:r w:rsidR="00205E46">
        <w:t>”.</w:t>
      </w:r>
      <w:r w:rsidR="00BF5F56">
        <w:t xml:space="preserve"> Seguem os dois caminhos que o projeto pode seguir:</w:t>
      </w:r>
    </w:p>
    <w:p w14:paraId="6FC4D675" w14:textId="77777777" w:rsidR="00BF5F56" w:rsidRDefault="00BF5F56" w:rsidP="00977F4B">
      <w:pPr>
        <w:numPr>
          <w:ilvl w:val="0"/>
          <w:numId w:val="36"/>
        </w:numPr>
        <w:pPrChange w:id="636" w:author="Joao Fernando Oliveira" w:date="2014-07-13T10:41:00Z">
          <w:pPr>
            <w:numPr>
              <w:numId w:val="36"/>
            </w:numPr>
            <w:ind w:left="1440" w:hanging="360"/>
            <w:jc w:val="left"/>
          </w:pPr>
        </w:pPrChange>
      </w:pPr>
      <w:r>
        <w:t>Por Hora</w:t>
      </w:r>
    </w:p>
    <w:p w14:paraId="6D64292F" w14:textId="77777777" w:rsidR="003F05A9" w:rsidRDefault="00B97746" w:rsidP="00977F4B">
      <w:pPr>
        <w:ind w:left="720"/>
        <w:pPrChange w:id="637" w:author="Joao Fernando Oliveira" w:date="2014-07-13T10:41:00Z">
          <w:pPr>
            <w:ind w:left="720"/>
            <w:jc w:val="left"/>
          </w:pPr>
        </w:pPrChange>
      </w:pPr>
      <w:r>
        <w:t>Se a decisão</w:t>
      </w:r>
      <w:r w:rsidR="00473031">
        <w:t xml:space="preserve"> do </w:t>
      </w:r>
      <w:r w:rsidR="008D43C4">
        <w:t xml:space="preserve">corpo gerencial </w:t>
      </w:r>
      <w:r w:rsidR="00885343">
        <w:t xml:space="preserve">da Cheesecake </w:t>
      </w:r>
      <w:r w:rsidR="008D43C4">
        <w:t xml:space="preserve">for realizar o projeto </w:t>
      </w:r>
      <w:r w:rsidR="00352A2A">
        <w:t>cobrando</w:t>
      </w:r>
      <w:r w:rsidR="00021359">
        <w:t xml:space="preserve"> por horas </w:t>
      </w:r>
      <w:r w:rsidR="001F6841">
        <w:t xml:space="preserve">trabalhadas, </w:t>
      </w:r>
      <w:r w:rsidR="00B80FCD">
        <w:t>é criado um documento</w:t>
      </w:r>
      <w:r w:rsidR="009F2A15">
        <w:t xml:space="preserve"> explicitando como será feita a alocação de engenheiros e qual será o </w:t>
      </w:r>
      <w:r w:rsidR="007A31D0">
        <w:t>custo semanal.</w:t>
      </w:r>
      <w:r w:rsidR="00535C78">
        <w:t xml:space="preserve"> Esse</w:t>
      </w:r>
      <w:r w:rsidR="00C72D5D">
        <w:t xml:space="preserve"> </w:t>
      </w:r>
      <w:r w:rsidR="00535C78">
        <w:t xml:space="preserve">processo </w:t>
      </w:r>
      <w:r w:rsidR="00C72D5D">
        <w:t xml:space="preserve">é </w:t>
      </w:r>
      <w:r w:rsidR="00535C78">
        <w:t>representado</w:t>
      </w:r>
      <w:r w:rsidR="002A160A">
        <w:t xml:space="preserve"> no modelo pela atividade</w:t>
      </w:r>
      <w:r w:rsidR="00EF0B7F">
        <w:t xml:space="preserve"> “Elaboração</w:t>
      </w:r>
      <w:r w:rsidR="00D55780">
        <w:t xml:space="preserve"> de documento com engenheiros alocados e custo”.</w:t>
      </w:r>
    </w:p>
    <w:p w14:paraId="368CD275" w14:textId="77777777" w:rsidR="00AA6022" w:rsidRDefault="009F21DE" w:rsidP="00977F4B">
      <w:pPr>
        <w:ind w:left="720"/>
        <w:pPrChange w:id="638" w:author="Joao Fernando Oliveira" w:date="2014-07-13T10:41:00Z">
          <w:pPr>
            <w:ind w:left="720"/>
            <w:jc w:val="left"/>
          </w:pPr>
        </w:pPrChange>
      </w:pPr>
      <w:r>
        <w:t>Em seguida</w:t>
      </w:r>
      <w:r w:rsidR="00F9766A">
        <w:t>, o documento previamente criado é apresentado aos clientes em busca de sua aprovação.</w:t>
      </w:r>
      <w:r w:rsidR="00977841">
        <w:t xml:space="preserve"> </w:t>
      </w:r>
      <w:r w:rsidR="00FA2368">
        <w:t>Esse</w:t>
      </w:r>
      <w:r w:rsidR="00977841">
        <w:t xml:space="preserve"> </w:t>
      </w:r>
      <w:r w:rsidR="00FA2368">
        <w:t xml:space="preserve">processo </w:t>
      </w:r>
      <w:r w:rsidR="00977841">
        <w:t xml:space="preserve">está </w:t>
      </w:r>
      <w:r w:rsidR="00FA2368">
        <w:t>representado</w:t>
      </w:r>
      <w:r w:rsidR="00977841">
        <w:t xml:space="preserve"> no modelo pela atividade</w:t>
      </w:r>
      <w:r w:rsidR="0080502A">
        <w:t xml:space="preserve"> “Aprovação com o </w:t>
      </w:r>
      <w:r w:rsidR="00C71AED">
        <w:t>C</w:t>
      </w:r>
      <w:r w:rsidR="0080502A">
        <w:t>liente</w:t>
      </w:r>
      <w:r w:rsidR="00C71AED">
        <w:t>”</w:t>
      </w:r>
      <w:r w:rsidR="00AA5FA9">
        <w:t>.</w:t>
      </w:r>
      <w:r w:rsidR="00AA6022">
        <w:t xml:space="preserve"> Caso ele não seja aprovado a tarefa de criar o documento será </w:t>
      </w:r>
      <w:r w:rsidR="002F4986">
        <w:t>repetida com o intuito de adequá</w:t>
      </w:r>
      <w:r w:rsidR="00A20EE0">
        <w:t>-lo à</w:t>
      </w:r>
      <w:r w:rsidR="00AA6022">
        <w:t>s necessidades da situação.</w:t>
      </w:r>
    </w:p>
    <w:p w14:paraId="53729903" w14:textId="77777777" w:rsidR="008A02F9" w:rsidRDefault="008A02F9" w:rsidP="00977F4B">
      <w:pPr>
        <w:ind w:left="720"/>
        <w:pPrChange w:id="639" w:author="Joao Fernando Oliveira" w:date="2014-07-13T10:41:00Z">
          <w:pPr>
            <w:ind w:left="720"/>
            <w:jc w:val="left"/>
          </w:pPr>
        </w:pPrChange>
      </w:pPr>
      <w:r>
        <w:t xml:space="preserve">Se o documento for aprovado pelos clientes, </w:t>
      </w:r>
      <w:r w:rsidR="00951CDD">
        <w:t xml:space="preserve">é feita uma análise </w:t>
      </w:r>
      <w:r w:rsidR="00744D47">
        <w:t>de</w:t>
      </w:r>
      <w:r w:rsidR="00D052CF">
        <w:t xml:space="preserve"> qual é a expectativa </w:t>
      </w:r>
      <w:r w:rsidR="0068204F">
        <w:t>de duração</w:t>
      </w:r>
      <w:r w:rsidR="00D71BE9">
        <w:t xml:space="preserve"> do projeto para futuras considerações</w:t>
      </w:r>
      <w:r w:rsidR="005722B4">
        <w:t>. Esse</w:t>
      </w:r>
      <w:r w:rsidR="00DE40ED">
        <w:t xml:space="preserve"> </w:t>
      </w:r>
      <w:r w:rsidR="005722B4">
        <w:t>processo</w:t>
      </w:r>
      <w:r w:rsidR="00DE40ED">
        <w:t xml:space="preserve"> é</w:t>
      </w:r>
      <w:r w:rsidR="0071333B">
        <w:t xml:space="preserve"> representado</w:t>
      </w:r>
      <w:r w:rsidR="00DE40ED">
        <w:t xml:space="preserve"> pela atividade</w:t>
      </w:r>
      <w:r w:rsidR="007A7A9B">
        <w:t xml:space="preserve"> “Previsão do Tempo do Projeto”.</w:t>
      </w:r>
    </w:p>
    <w:p w14:paraId="6E64DF01" w14:textId="77777777" w:rsidR="00BF5F56" w:rsidRDefault="00BF5F56" w:rsidP="00977F4B">
      <w:pPr>
        <w:numPr>
          <w:ilvl w:val="0"/>
          <w:numId w:val="36"/>
        </w:numPr>
        <w:pPrChange w:id="640" w:author="Joao Fernando Oliveira" w:date="2014-07-13T10:41:00Z">
          <w:pPr>
            <w:numPr>
              <w:numId w:val="36"/>
            </w:numPr>
            <w:ind w:left="1440" w:hanging="360"/>
            <w:jc w:val="left"/>
          </w:pPr>
        </w:pPrChange>
      </w:pPr>
      <w:r>
        <w:t xml:space="preserve">Por </w:t>
      </w:r>
      <w:r>
        <w:rPr>
          <w:i/>
        </w:rPr>
        <w:t>Feature</w:t>
      </w:r>
    </w:p>
    <w:p w14:paraId="2ECC1E2E" w14:textId="5800316F" w:rsidR="00A95EDE" w:rsidRDefault="00A95EDE" w:rsidP="00977F4B">
      <w:pPr>
        <w:ind w:left="720"/>
        <w:pPrChange w:id="641" w:author="Joao Fernando Oliveira" w:date="2014-07-13T10:41:00Z">
          <w:pPr>
            <w:ind w:left="720"/>
            <w:jc w:val="left"/>
          </w:pPr>
        </w:pPrChange>
      </w:pPr>
      <w:r>
        <w:t xml:space="preserve">Se a decisão do corpo gerencial da Cheesecake for realizar o projeto cobrando por </w:t>
      </w:r>
      <w:r>
        <w:rPr>
          <w:i/>
        </w:rPr>
        <w:t xml:space="preserve">features </w:t>
      </w:r>
      <w:r>
        <w:t xml:space="preserve">de produto, </w:t>
      </w:r>
      <w:r w:rsidR="00DD37A8">
        <w:t>é feita</w:t>
      </w:r>
      <w:r w:rsidR="008C3905">
        <w:t xml:space="preserve"> uma análise</w:t>
      </w:r>
      <w:r w:rsidR="00DD37A8">
        <w:t xml:space="preserve"> do </w:t>
      </w:r>
      <w:r w:rsidR="00301F56">
        <w:t xml:space="preserve">caso de negócio </w:t>
      </w:r>
      <w:r w:rsidR="00FB1F30">
        <w:t xml:space="preserve">para melhor compreender quais serão as </w:t>
      </w:r>
      <w:r w:rsidR="00FB1F30">
        <w:rPr>
          <w:i/>
        </w:rPr>
        <w:t xml:space="preserve">features </w:t>
      </w:r>
      <w:ins w:id="642" w:author="Joao Fernando Oliveira" w:date="2014-07-13T10:44:00Z">
        <w:r w:rsidR="00977F4B">
          <w:t>a serem i</w:t>
        </w:r>
      </w:ins>
      <w:del w:id="643" w:author="Joao Fernando Oliveira" w:date="2014-07-13T10:44:00Z">
        <w:r w:rsidR="00FB1F30" w:rsidDel="00977F4B">
          <w:delText>i</w:delText>
        </w:r>
      </w:del>
      <w:r w:rsidR="00FB1F30">
        <w:t>mplementadas.</w:t>
      </w:r>
      <w:r w:rsidR="00F450C0">
        <w:t xml:space="preserve"> Em muitos casos é essencial se reunir várias vezes com os clientes para identificar precisamente </w:t>
      </w:r>
      <w:r w:rsidR="008168D0">
        <w:t>suas id</w:t>
      </w:r>
      <w:r w:rsidR="00086605">
        <w:t>e</w:t>
      </w:r>
      <w:r w:rsidR="008168D0">
        <w:t>ias e</w:t>
      </w:r>
      <w:r w:rsidR="00F450C0">
        <w:t xml:space="preserve"> interesses.</w:t>
      </w:r>
      <w:r w:rsidR="00D346D9">
        <w:t xml:space="preserve"> Essa processo está representado no modelo pela atividade</w:t>
      </w:r>
      <w:r w:rsidR="00FA68D9">
        <w:t xml:space="preserve"> “Análise de </w:t>
      </w:r>
      <w:r w:rsidR="00FA68D9">
        <w:rPr>
          <w:i/>
        </w:rPr>
        <w:t>Features</w:t>
      </w:r>
      <w:r w:rsidR="00FA68D9">
        <w:t>”.</w:t>
      </w:r>
    </w:p>
    <w:p w14:paraId="67AE8514" w14:textId="1A754AE4" w:rsidR="00C45C4E" w:rsidRDefault="002D0B11" w:rsidP="00977F4B">
      <w:pPr>
        <w:ind w:left="720"/>
        <w:pPrChange w:id="644" w:author="Joao Fernando Oliveira" w:date="2014-07-13T10:41:00Z">
          <w:pPr>
            <w:ind w:left="720"/>
            <w:jc w:val="left"/>
          </w:pPr>
        </w:pPrChange>
      </w:pPr>
      <w:r>
        <w:t xml:space="preserve">Após </w:t>
      </w:r>
      <w:r w:rsidR="002D73EA">
        <w:t xml:space="preserve">a análise das </w:t>
      </w:r>
      <w:r w:rsidR="002D73EA">
        <w:rPr>
          <w:i/>
        </w:rPr>
        <w:t xml:space="preserve">features, </w:t>
      </w:r>
      <w:r w:rsidR="002D73EA">
        <w:t xml:space="preserve">é criado um documento que as explicita </w:t>
      </w:r>
      <w:ins w:id="645" w:author="Joao Fernando Oliveira" w:date="2014-07-13T10:45:00Z">
        <w:r w:rsidR="00977F4B">
          <w:t xml:space="preserve">detalhadamente </w:t>
        </w:r>
      </w:ins>
      <w:r w:rsidR="002D73EA">
        <w:t xml:space="preserve">para </w:t>
      </w:r>
      <w:r w:rsidR="00A75B4B">
        <w:t>que</w:t>
      </w:r>
      <w:r w:rsidR="00F80AF3">
        <w:t xml:space="preserve"> seja possível </w:t>
      </w:r>
      <w:r w:rsidR="00195895">
        <w:t xml:space="preserve">conversar com os possíveis clientes sobre </w:t>
      </w:r>
      <w:r w:rsidR="007C2F36">
        <w:t xml:space="preserve">questões mais concretas. Esse processo está descrito pela atividade </w:t>
      </w:r>
      <w:r w:rsidR="00AC142D">
        <w:t xml:space="preserve">“Geração de Documento de </w:t>
      </w:r>
      <w:r w:rsidR="00AC142D">
        <w:rPr>
          <w:i/>
        </w:rPr>
        <w:t>Features</w:t>
      </w:r>
      <w:r w:rsidR="00AC142D">
        <w:t>”.</w:t>
      </w:r>
    </w:p>
    <w:p w14:paraId="2D343D36" w14:textId="26B5F335" w:rsidR="00624B3B" w:rsidRDefault="001A21BF" w:rsidP="00977F4B">
      <w:pPr>
        <w:ind w:left="720"/>
        <w:pPrChange w:id="646" w:author="Joao Fernando Oliveira" w:date="2014-07-13T10:41:00Z">
          <w:pPr>
            <w:ind w:left="720"/>
            <w:jc w:val="left"/>
          </w:pPr>
        </w:pPrChange>
      </w:pPr>
      <w:r>
        <w:t xml:space="preserve">O documento criado previamente é </w:t>
      </w:r>
      <w:r w:rsidR="005E6163">
        <w:t xml:space="preserve">enviado para os </w:t>
      </w:r>
      <w:del w:id="647" w:author="Joao Fernando Oliveira" w:date="2014-07-13T10:45:00Z">
        <w:r w:rsidR="005E6163" w:rsidDel="00C60398">
          <w:delText xml:space="preserve">possíveis </w:delText>
        </w:r>
      </w:del>
      <w:ins w:id="648" w:author="Joao Fernando Oliveira" w:date="2014-07-13T10:45:00Z">
        <w:r w:rsidR="00C60398">
          <w:t xml:space="preserve">potenciais </w:t>
        </w:r>
      </w:ins>
      <w:r w:rsidR="005E6163">
        <w:t>clientes para aprovação</w:t>
      </w:r>
      <w:r w:rsidR="00143136">
        <w:t>.</w:t>
      </w:r>
      <w:r w:rsidR="004D6B2E">
        <w:t xml:space="preserve"> Esse</w:t>
      </w:r>
      <w:r w:rsidR="00643331">
        <w:t xml:space="preserve"> </w:t>
      </w:r>
      <w:r w:rsidR="004D6B2E">
        <w:t xml:space="preserve">processo </w:t>
      </w:r>
      <w:r w:rsidR="00643331">
        <w:t>é</w:t>
      </w:r>
      <w:r w:rsidR="004D6B2E">
        <w:t xml:space="preserve"> descrito</w:t>
      </w:r>
      <w:r w:rsidR="00643331">
        <w:t xml:space="preserve"> </w:t>
      </w:r>
      <w:r w:rsidR="004D6B2E">
        <w:t xml:space="preserve">pela atividade </w:t>
      </w:r>
      <w:r w:rsidR="00B36935">
        <w:t xml:space="preserve">“Aprovação dos Clientes”. Se os clientes não o aprovem é necessário </w:t>
      </w:r>
      <w:r w:rsidR="00A87A75">
        <w:t xml:space="preserve">realizar outra análise </w:t>
      </w:r>
      <w:del w:id="649" w:author="Joao Fernando Oliveira" w:date="2014-07-13T10:45:00Z">
        <w:r w:rsidR="00A87A75" w:rsidDel="00C60398">
          <w:delText>da problemática</w:delText>
        </w:r>
      </w:del>
      <w:ins w:id="650" w:author="Joao Fernando Oliveira" w:date="2014-07-13T10:45:00Z">
        <w:r w:rsidR="00C60398">
          <w:t>do problema</w:t>
        </w:r>
      </w:ins>
      <w:r w:rsidR="00A87A75">
        <w:t xml:space="preserve"> e gerar outro documento a ser aprovado.</w:t>
      </w:r>
    </w:p>
    <w:p w14:paraId="481D1E81" w14:textId="6BC89215" w:rsidR="001C5096" w:rsidRDefault="006E1B55" w:rsidP="00977F4B">
      <w:pPr>
        <w:ind w:left="720"/>
        <w:pPrChange w:id="651" w:author="Joao Fernando Oliveira" w:date="2014-07-13T10:41:00Z">
          <w:pPr>
            <w:ind w:left="720"/>
            <w:jc w:val="left"/>
          </w:pPr>
        </w:pPrChange>
      </w:pPr>
      <w:r>
        <w:t xml:space="preserve">Em seguida é feita uma análise dos requisitos de projetos necessários para </w:t>
      </w:r>
      <w:r w:rsidR="004443F2">
        <w:t xml:space="preserve">satisfazer </w:t>
      </w:r>
      <w:r w:rsidR="00FE708E">
        <w:t>as necessidades dos clientes</w:t>
      </w:r>
      <w:r w:rsidR="0017193F">
        <w:t>, baseando-se no</w:t>
      </w:r>
      <w:r w:rsidR="00BE3E44">
        <w:t xml:space="preserve"> documento de </w:t>
      </w:r>
      <w:r w:rsidR="00BE3E44">
        <w:rPr>
          <w:i/>
        </w:rPr>
        <w:t>features</w:t>
      </w:r>
      <w:r w:rsidR="00BE3E44">
        <w:t xml:space="preserve"> e em conversas</w:t>
      </w:r>
      <w:r w:rsidR="003F6DA2">
        <w:t xml:space="preserve"> – </w:t>
      </w:r>
      <w:r w:rsidR="008F4181">
        <w:t xml:space="preserve">com os </w:t>
      </w:r>
      <w:del w:id="652" w:author="Joao Fernando Oliveira" w:date="2014-07-13T10:46:00Z">
        <w:r w:rsidR="008F4181" w:rsidDel="00C60398">
          <w:delText>possí</w:delText>
        </w:r>
        <w:r w:rsidR="003F6DA2" w:rsidDel="00C60398">
          <w:delText xml:space="preserve">veis </w:delText>
        </w:r>
      </w:del>
      <w:ins w:id="653" w:author="Joao Fernando Oliveira" w:date="2014-07-13T10:46:00Z">
        <w:r w:rsidR="00C60398">
          <w:t xml:space="preserve">potenciais </w:t>
        </w:r>
      </w:ins>
      <w:r w:rsidR="003F6DA2">
        <w:t>clientes –</w:t>
      </w:r>
      <w:r w:rsidR="00BE3E44">
        <w:t xml:space="preserve"> sobre como deve ser o desempenho do sistema em diferentes cenários.</w:t>
      </w:r>
      <w:r w:rsidR="005F63A4">
        <w:t xml:space="preserve"> Esse processo é descrito </w:t>
      </w:r>
      <w:r w:rsidR="001217A0">
        <w:t>pela atividade “Análise de Requisitos”.</w:t>
      </w:r>
    </w:p>
    <w:p w14:paraId="20280532" w14:textId="77777777" w:rsidR="00C924F1" w:rsidRDefault="0027162A" w:rsidP="00977F4B">
      <w:pPr>
        <w:ind w:left="720"/>
        <w:pPrChange w:id="654" w:author="Joao Fernando Oliveira" w:date="2014-07-13T10:41:00Z">
          <w:pPr>
            <w:ind w:left="720"/>
            <w:jc w:val="left"/>
          </w:pPr>
        </w:pPrChange>
      </w:pPr>
      <w:r>
        <w:t xml:space="preserve">Após a análise, é criado um documento com os </w:t>
      </w:r>
      <w:r w:rsidR="000D445D">
        <w:t xml:space="preserve">requisitos de projeto coletados. Esse processo está descrito pela atividade </w:t>
      </w:r>
      <w:r w:rsidR="00E030A4">
        <w:t>“Geração de Documento de Requisitos”.</w:t>
      </w:r>
    </w:p>
    <w:p w14:paraId="3A5C09D5" w14:textId="77777777" w:rsidR="00316DA1" w:rsidRDefault="00316DA1" w:rsidP="00977F4B">
      <w:pPr>
        <w:ind w:left="720"/>
        <w:pPrChange w:id="655" w:author="Joao Fernando Oliveira" w:date="2014-07-13T10:41:00Z">
          <w:pPr>
            <w:ind w:left="720"/>
            <w:jc w:val="left"/>
          </w:pPr>
        </w:pPrChange>
      </w:pPr>
      <w:r>
        <w:t xml:space="preserve">Em seguida, </w:t>
      </w:r>
      <w:r w:rsidR="00D61816">
        <w:t>o documento de requisito passa pela aprovação dos clientes</w:t>
      </w:r>
      <w:r w:rsidR="003F6B89">
        <w:t xml:space="preserve">, como pode ser verificado </w:t>
      </w:r>
      <w:r w:rsidR="00C62938">
        <w:t>na atividade “Aprovação com o Cliente”.</w:t>
      </w:r>
    </w:p>
    <w:p w14:paraId="77F212D5" w14:textId="6B8712FD" w:rsidR="00422F6E" w:rsidRDefault="00C06CBB" w:rsidP="00977F4B">
      <w:pPr>
        <w:ind w:left="720"/>
        <w:pPrChange w:id="656" w:author="Joao Fernando Oliveira" w:date="2014-07-13T10:41:00Z">
          <w:pPr>
            <w:ind w:left="720"/>
            <w:jc w:val="left"/>
          </w:pPr>
        </w:pPrChange>
      </w:pPr>
      <w:r>
        <w:t>Então</w:t>
      </w:r>
      <w:r w:rsidR="00BA1FA7">
        <w:t xml:space="preserve">, possuindo </w:t>
      </w:r>
      <w:r w:rsidR="002251E1">
        <w:t xml:space="preserve">uma precisa definição </w:t>
      </w:r>
      <w:r w:rsidR="00157F0F">
        <w:t xml:space="preserve">de qual serão as </w:t>
      </w:r>
      <w:r w:rsidR="00157F0F">
        <w:rPr>
          <w:i/>
        </w:rPr>
        <w:t xml:space="preserve">features </w:t>
      </w:r>
      <w:r w:rsidR="00157F0F">
        <w:t xml:space="preserve"> e requisitos necessários</w:t>
      </w:r>
      <w:r w:rsidR="006A5535">
        <w:t>,</w:t>
      </w:r>
      <w:r w:rsidR="00443E49">
        <w:t xml:space="preserve"> é definido</w:t>
      </w:r>
      <w:r w:rsidR="005613BC">
        <w:t xml:space="preserve"> – </w:t>
      </w:r>
      <w:r w:rsidR="00443E49">
        <w:t xml:space="preserve"> em conjunto com o cliente</w:t>
      </w:r>
      <w:r w:rsidR="005613BC">
        <w:t xml:space="preserve"> –</w:t>
      </w:r>
      <w:r w:rsidR="00443E49">
        <w:t xml:space="preserve"> </w:t>
      </w:r>
      <w:r w:rsidR="00E02144">
        <w:t>como será feita a alocação de recursos humanos e qual deve ser o prazo do projeto.</w:t>
      </w:r>
      <w:r w:rsidR="008902FB">
        <w:t xml:space="preserve"> </w:t>
      </w:r>
      <w:r w:rsidR="001C1942">
        <w:t xml:space="preserve">Nessa etapa também se definem quais serão os custos desse projeto para a Cheesecake e como será </w:t>
      </w:r>
      <w:ins w:id="657" w:author="Joao Fernando Oliveira" w:date="2014-07-13T10:52:00Z">
        <w:r w:rsidR="00C60398">
          <w:t xml:space="preserve">elaborado </w:t>
        </w:r>
      </w:ins>
      <w:r w:rsidR="001C1942">
        <w:t xml:space="preserve">o orçamento </w:t>
      </w:r>
      <w:del w:id="658" w:author="Joao Fernando Oliveira" w:date="2014-07-13T10:52:00Z">
        <w:r w:rsidR="001C1942" w:rsidDel="00C60398">
          <w:delText xml:space="preserve">feito </w:delText>
        </w:r>
      </w:del>
      <w:r w:rsidR="001C1942">
        <w:t xml:space="preserve">para o possível cliente. </w:t>
      </w:r>
      <w:r w:rsidR="008902FB">
        <w:t xml:space="preserve">Esse processo está descrito na atividade </w:t>
      </w:r>
      <w:r w:rsidR="00BD11A9">
        <w:t>“Análise de recursos para alocação e custos”.</w:t>
      </w:r>
    </w:p>
    <w:p w14:paraId="1CC96925" w14:textId="0037CD40" w:rsidR="00C06CBB" w:rsidRDefault="00C06CBB" w:rsidP="00977F4B">
      <w:pPr>
        <w:ind w:left="720"/>
        <w:pPrChange w:id="659" w:author="Joao Fernando Oliveira" w:date="2014-07-13T10:41:00Z">
          <w:pPr>
            <w:ind w:left="720"/>
            <w:jc w:val="left"/>
          </w:pPr>
        </w:pPrChange>
      </w:pPr>
      <w:r>
        <w:t xml:space="preserve">Em seguida, </w:t>
      </w:r>
      <w:r w:rsidR="00ED46CE">
        <w:t xml:space="preserve">são documentadas as conclusões </w:t>
      </w:r>
      <w:r w:rsidR="002E6E0B">
        <w:t xml:space="preserve">retiradas da análise previamente </w:t>
      </w:r>
      <w:del w:id="660" w:author="Joao Fernando Oliveira" w:date="2014-07-13T10:52:00Z">
        <w:r w:rsidR="002E6E0B" w:rsidDel="00C60398">
          <w:delText>feita</w:delText>
        </w:r>
      </w:del>
      <w:ins w:id="661" w:author="Joao Fernando Oliveira" w:date="2014-07-13T10:52:00Z">
        <w:r w:rsidR="00C60398">
          <w:t>realizada</w:t>
        </w:r>
      </w:ins>
      <w:r w:rsidR="000C33AA">
        <w:t xml:space="preserve">. Essa documentação é representada pela atividade </w:t>
      </w:r>
      <w:r w:rsidR="005172BD">
        <w:t>“Geração de documento com engenheiros alocados, duração e orçamento do projeto</w:t>
      </w:r>
      <w:r w:rsidR="006E4B26">
        <w:t>”</w:t>
      </w:r>
      <w:r w:rsidR="005172BD">
        <w:t>.</w:t>
      </w:r>
    </w:p>
    <w:p w14:paraId="75D37C57" w14:textId="77777777" w:rsidR="0025443A" w:rsidRDefault="004572B9" w:rsidP="00977F4B">
      <w:pPr>
        <w:ind w:left="720"/>
        <w:pPrChange w:id="662" w:author="Joao Fernando Oliveira" w:date="2014-07-13T10:41:00Z">
          <w:pPr>
            <w:ind w:left="720"/>
            <w:jc w:val="left"/>
          </w:pPr>
        </w:pPrChange>
      </w:pPr>
      <w:r>
        <w:t>Finalmente o documento previamente criado é enviado para aprovação com o cliente na atividade “</w:t>
      </w:r>
      <w:r w:rsidR="003A41BC">
        <w:t>Aprovação com o Cliente”.</w:t>
      </w:r>
    </w:p>
    <w:p w14:paraId="4D5615E2" w14:textId="77777777" w:rsidR="0025443A" w:rsidRDefault="000E1AD0" w:rsidP="00977F4B">
      <w:pPr>
        <w:pPrChange w:id="663" w:author="Joao Fernando Oliveira" w:date="2014-07-13T10:41:00Z">
          <w:pPr>
            <w:jc w:val="left"/>
          </w:pPr>
        </w:pPrChange>
      </w:pPr>
      <w:r>
        <w:t xml:space="preserve">Em seguida, as duas vertentes – por </w:t>
      </w:r>
      <w:r>
        <w:rPr>
          <w:i/>
        </w:rPr>
        <w:t>feature</w:t>
      </w:r>
      <w:r>
        <w:t xml:space="preserve"> e por hora – se juntam</w:t>
      </w:r>
      <w:r w:rsidR="002B071A">
        <w:t>. D</w:t>
      </w:r>
      <w:r w:rsidR="00D17EEF">
        <w:t xml:space="preserve">ependendo do prazo do projeto em questão </w:t>
      </w:r>
      <w:r w:rsidR="00D0746E">
        <w:t xml:space="preserve">pode ser </w:t>
      </w:r>
      <w:r w:rsidR="00E426F7">
        <w:t>feita uma análise do possível cliente como oportunidade de investimento através de planos de ações.</w:t>
      </w:r>
      <w:r w:rsidR="004F2979">
        <w:t xml:space="preserve"> Se o projeto for de médio ou longo prazo (</w:t>
      </w:r>
      <w:r w:rsidR="007B7BDD">
        <w:t>2 – 4 anos</w:t>
      </w:r>
      <w:r w:rsidR="004F2979">
        <w:t>)</w:t>
      </w:r>
      <w:r w:rsidR="00FB4372">
        <w:t xml:space="preserve"> o caso de negócio será</w:t>
      </w:r>
      <w:r w:rsidR="002F4676">
        <w:t xml:space="preserve"> analisado</w:t>
      </w:r>
      <w:r w:rsidR="009F2C0B">
        <w:t>, na perspectiva de investimento</w:t>
      </w:r>
      <w:r w:rsidR="00A02F02">
        <w:t xml:space="preserve">, </w:t>
      </w:r>
      <w:r w:rsidR="00242E34">
        <w:t>no próximo processo</w:t>
      </w:r>
      <w:r w:rsidR="00C9181C">
        <w:t>.</w:t>
      </w:r>
      <w:r w:rsidR="0004302D">
        <w:t xml:space="preserve"> Essa divisão</w:t>
      </w:r>
      <w:r w:rsidR="0089536A">
        <w:t>, em função da estimativa de duração, é representada pela porta lógica</w:t>
      </w:r>
      <w:r w:rsidR="00454C09">
        <w:t xml:space="preserve"> “Prazo”.</w:t>
      </w:r>
    </w:p>
    <w:p w14:paraId="7A9257BD" w14:textId="77C9C752" w:rsidR="00B91765" w:rsidRDefault="00B91765" w:rsidP="00977F4B">
      <w:pPr>
        <w:pPrChange w:id="664" w:author="Joao Fernando Oliveira" w:date="2014-07-13T10:41:00Z">
          <w:pPr>
            <w:jc w:val="left"/>
          </w:pPr>
        </w:pPrChange>
      </w:pPr>
      <w:r>
        <w:t>Se o projeto for de médio ou longo prazo é feita a, previamente citada, análise de possível investimento</w:t>
      </w:r>
      <w:r w:rsidR="0039371B">
        <w:t xml:space="preserve"> juntamente com conselheiros norte americanos</w:t>
      </w:r>
      <w:ins w:id="665" w:author="Joao Fernando Oliveira" w:date="2014-07-13T10:53:00Z">
        <w:r w:rsidR="00C60398">
          <w:t xml:space="preserve"> da Cheesecake</w:t>
        </w:r>
      </w:ins>
      <w:r>
        <w:t xml:space="preserve">. Nessa análise </w:t>
      </w:r>
      <w:r w:rsidR="006B5029">
        <w:t xml:space="preserve">é </w:t>
      </w:r>
      <w:r w:rsidR="009F3573">
        <w:t>levado em consideraç</w:t>
      </w:r>
      <w:r w:rsidR="00915BD3">
        <w:t>ão</w:t>
      </w:r>
      <w:r w:rsidR="00191171">
        <w:t xml:space="preserve"> não só o produto, mas o corpo de</w:t>
      </w:r>
      <w:r w:rsidR="00364048">
        <w:t xml:space="preserve"> colaboradores, desenvolvedores, </w:t>
      </w:r>
      <w:r w:rsidR="00C01C07">
        <w:t>investidores</w:t>
      </w:r>
      <w:r w:rsidR="00FE44CD">
        <w:t xml:space="preserve"> e</w:t>
      </w:r>
      <w:r w:rsidR="000F4F79">
        <w:t xml:space="preserve"> também se a empresa tem interesse nesse tipo de</w:t>
      </w:r>
      <w:r w:rsidR="00ED7EF4">
        <w:t xml:space="preserve"> contrato</w:t>
      </w:r>
      <w:r w:rsidR="00657114">
        <w:t xml:space="preserve"> ou não</w:t>
      </w:r>
      <w:r w:rsidR="00C01C07">
        <w:t>.</w:t>
      </w:r>
      <w:r w:rsidR="00C87701">
        <w:t xml:space="preserve"> Esse processo é definido pela atividade</w:t>
      </w:r>
      <w:r w:rsidR="000979E0">
        <w:t xml:space="preserve"> “Análise do Produto como Investimento”.</w:t>
      </w:r>
    </w:p>
    <w:p w14:paraId="5B3CE94A" w14:textId="77777777" w:rsidR="000277BA" w:rsidRDefault="003B4F79" w:rsidP="00977F4B">
      <w:pPr>
        <w:pPrChange w:id="666" w:author="Joao Fernando Oliveira" w:date="2014-07-13T10:41:00Z">
          <w:pPr>
            <w:jc w:val="left"/>
          </w:pPr>
        </w:pPrChange>
      </w:pPr>
      <w:r>
        <w:t xml:space="preserve">Se o projeto </w:t>
      </w:r>
      <w:r w:rsidR="00BF508C">
        <w:t xml:space="preserve">for considerado </w:t>
      </w:r>
      <w:r w:rsidR="00951BEF">
        <w:t>viável para investimento</w:t>
      </w:r>
      <w:r w:rsidR="00C533C2">
        <w:t>,</w:t>
      </w:r>
      <w:r w:rsidR="00951BEF">
        <w:t xml:space="preserve"> é elaborado um contrato de plano de açõ</w:t>
      </w:r>
      <w:r w:rsidR="00323CB2">
        <w:t>es, descrito na atividade</w:t>
      </w:r>
      <w:r w:rsidR="00951BEF">
        <w:t xml:space="preserve"> </w:t>
      </w:r>
      <w:r w:rsidR="00B245F5">
        <w:t>“E</w:t>
      </w:r>
      <w:r w:rsidR="001267BB">
        <w:t>laboração de Contrato de Plano de Ações”.</w:t>
      </w:r>
    </w:p>
    <w:p w14:paraId="4ACEB0FF" w14:textId="77777777" w:rsidR="00E37B61" w:rsidRPr="00256B1F" w:rsidRDefault="00ED54CB" w:rsidP="00977F4B">
      <w:pPr>
        <w:pPrChange w:id="667" w:author="Joao Fernando Oliveira" w:date="2014-07-13T10:41:00Z">
          <w:pPr>
            <w:jc w:val="left"/>
          </w:pPr>
        </w:pPrChange>
      </w:pPr>
      <w:r>
        <w:t xml:space="preserve">Finalmente, </w:t>
      </w:r>
      <w:r w:rsidR="00C477C7">
        <w:t>é elaborado e assinado um contrato judicial que leva em conta os documentos previamente citados.</w:t>
      </w:r>
      <w:r w:rsidR="0028161E">
        <w:t xml:space="preserve"> Esse processo representa o final da </w:t>
      </w:r>
      <w:r w:rsidR="00186E96">
        <w:t>parte de planejamentos</w:t>
      </w:r>
      <w:r w:rsidR="008B6543">
        <w:t xml:space="preserve"> e está descrito na atividade “</w:t>
      </w:r>
      <w:r w:rsidR="00A1632E">
        <w:t>Elaboração de Contrato Judicial”.</w:t>
      </w:r>
    </w:p>
    <w:p w14:paraId="7668FCCD" w14:textId="77777777" w:rsidR="00F2103E" w:rsidRPr="00EF2EAD" w:rsidRDefault="00F2103E" w:rsidP="00F2103E">
      <w:pPr>
        <w:pStyle w:val="Heading3"/>
        <w:rPr>
          <w:color w:val="000000"/>
        </w:rPr>
      </w:pPr>
      <w:bookmarkStart w:id="668" w:name="_Toc266746790"/>
      <w:r w:rsidRPr="00EF2EAD">
        <w:rPr>
          <w:color w:val="000000"/>
        </w:rPr>
        <w:t>Modelagem do Estado Ideal</w:t>
      </w:r>
      <w:bookmarkEnd w:id="668"/>
    </w:p>
    <w:p w14:paraId="34B74055" w14:textId="4A256C10" w:rsidR="00DA406E" w:rsidRDefault="00DD5F0E" w:rsidP="00DA406E">
      <w:pPr>
        <w:rPr>
          <w:ins w:id="669" w:author="Joao Fernando Oliveira" w:date="2014-07-13T11:17:00Z"/>
        </w:rPr>
      </w:pPr>
      <w:r>
        <w:t xml:space="preserve">Nesta seção </w:t>
      </w:r>
      <w:r w:rsidR="006E13D4">
        <w:t>é</w:t>
      </w:r>
      <w:r w:rsidR="008D2113">
        <w:t xml:space="preserve"> </w:t>
      </w:r>
      <w:r w:rsidR="00272B54">
        <w:t>explicitado</w:t>
      </w:r>
      <w:r w:rsidR="00FC56F9">
        <w:t xml:space="preserve"> como </w:t>
      </w:r>
      <w:r w:rsidR="0054237C">
        <w:t xml:space="preserve">os </w:t>
      </w:r>
      <w:r w:rsidR="00BC6816">
        <w:t xml:space="preserve">processos de </w:t>
      </w:r>
      <w:r w:rsidR="001719F3">
        <w:t xml:space="preserve">Inicialização e Planejamento </w:t>
      </w:r>
      <w:r w:rsidR="00A56C9E">
        <w:t>são</w:t>
      </w:r>
      <w:r w:rsidR="00272B54">
        <w:t xml:space="preserve"> </w:t>
      </w:r>
      <w:r w:rsidR="00A60AA3">
        <w:t>modelados atravé</w:t>
      </w:r>
      <w:r w:rsidR="00116F87">
        <w:t>s do Guia PMBoK</w:t>
      </w:r>
      <w:r w:rsidR="00A56CA4">
        <w:t>.</w:t>
      </w:r>
      <w:r w:rsidR="004B3D2B">
        <w:t xml:space="preserve"> </w:t>
      </w:r>
      <w:r w:rsidR="007B05FB">
        <w:t>Devido a complexidade do modelo</w:t>
      </w:r>
      <w:r w:rsidR="00BA2666">
        <w:t xml:space="preserve"> completo</w:t>
      </w:r>
      <w:r w:rsidR="001A198A">
        <w:t>,</w:t>
      </w:r>
      <w:r w:rsidR="007B05FB">
        <w:t xml:space="preserve"> </w:t>
      </w:r>
      <w:r w:rsidR="00E90FF5">
        <w:t xml:space="preserve">os processos </w:t>
      </w:r>
      <w:r w:rsidR="00B448B8">
        <w:t xml:space="preserve">serão estudados </w:t>
      </w:r>
      <w:r w:rsidR="0025068B">
        <w:t>separadamente (com entradas, ferramentas e saídas)</w:t>
      </w:r>
      <w:r w:rsidR="001011DF">
        <w:t xml:space="preserve"> para que </w:t>
      </w:r>
      <w:r w:rsidR="000A2857">
        <w:t xml:space="preserve">o fluxo de tarefas </w:t>
      </w:r>
      <w:r w:rsidR="0033069D">
        <w:t>entre as gerências</w:t>
      </w:r>
      <w:r w:rsidR="000A2857">
        <w:t xml:space="preserve"> </w:t>
      </w:r>
      <w:r w:rsidR="000C6D08">
        <w:t>se mantenha claro.</w:t>
      </w:r>
    </w:p>
    <w:p w14:paraId="2C0E0FB3" w14:textId="77777777" w:rsidR="002B4849" w:rsidRDefault="002B4849" w:rsidP="00DA406E">
      <w:pPr>
        <w:rPr>
          <w:ins w:id="670" w:author="Joao Fernando Oliveira" w:date="2014-07-13T11:17:00Z"/>
        </w:rPr>
      </w:pPr>
    </w:p>
    <w:p w14:paraId="327D13BB" w14:textId="22154F0F" w:rsidR="002B4849" w:rsidRPr="00DA406E" w:rsidRDefault="002B4849" w:rsidP="00DA406E">
      <w:ins w:id="671" w:author="Joao Fernando Oliveira" w:date="2014-07-13T11:17:00Z">
        <w:r>
          <w:t>VI, SE ISSO É TUDO CÓPIA DO PMBoK É MELHOR VC COLOCAR TODOS OS TEXTOS COPIADOS EM ITALICO, REFERENCIAR E ESCREVER DE PROPRIO PUNHO ALGUM COMENTARIO PARA O CASO DA CHEESECAKE..</w:t>
        </w:r>
      </w:ins>
    </w:p>
    <w:p w14:paraId="752BBA18" w14:textId="77777777" w:rsidR="00643EB5" w:rsidRDefault="007B1BEB" w:rsidP="00643EB5">
      <w:pPr>
        <w:ind w:firstLine="0"/>
        <w:jc w:val="center"/>
      </w:pPr>
      <w:commentRangeStart w:id="672"/>
      <w:r>
        <w:rPr>
          <w:noProof/>
          <w:lang w:val="en-US" w:eastAsia="en-US"/>
        </w:rPr>
        <w:drawing>
          <wp:inline distT="0" distB="0" distL="0" distR="0" wp14:anchorId="44CEB644" wp14:editId="49332B2A">
            <wp:extent cx="5778500" cy="3454400"/>
            <wp:effectExtent l="0" t="0" r="12700" b="0"/>
            <wp:docPr id="21" name="Picture 21" descr="TCCU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CCUML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8500" cy="3454400"/>
                    </a:xfrm>
                    <a:prstGeom prst="rect">
                      <a:avLst/>
                    </a:prstGeom>
                    <a:noFill/>
                    <a:ln>
                      <a:noFill/>
                    </a:ln>
                  </pic:spPr>
                </pic:pic>
              </a:graphicData>
            </a:graphic>
          </wp:inline>
        </w:drawing>
      </w:r>
      <w:commentRangeEnd w:id="672"/>
      <w:r w:rsidR="00C60398">
        <w:rPr>
          <w:rStyle w:val="CommentReference"/>
        </w:rPr>
        <w:commentReference w:id="672"/>
      </w:r>
    </w:p>
    <w:p w14:paraId="298F13EB" w14:textId="77777777" w:rsidR="00195B58" w:rsidRDefault="00DB5B93" w:rsidP="00195B58">
      <w:pPr>
        <w:pStyle w:val="Heading4"/>
      </w:pPr>
      <w:r>
        <w:t>Integração</w:t>
      </w:r>
    </w:p>
    <w:p w14:paraId="70FBF91B" w14:textId="77777777" w:rsidR="007E3888" w:rsidRPr="007E3888" w:rsidRDefault="007E3888" w:rsidP="007E3888">
      <w:r>
        <w:t xml:space="preserve">Nesta seção </w:t>
      </w:r>
      <w:r w:rsidR="00233B64">
        <w:t>são</w:t>
      </w:r>
      <w:r>
        <w:t xml:space="preserve"> modelados os processos de Integração contidos </w:t>
      </w:r>
      <w:r w:rsidR="00DF2D5C">
        <w:t>nos grupos de Inicialização e Planejamento.</w:t>
      </w:r>
    </w:p>
    <w:p w14:paraId="0D907FBE" w14:textId="77777777" w:rsidR="00DB5B93" w:rsidRDefault="00DB5B93" w:rsidP="00DB5B93">
      <w:pPr>
        <w:pStyle w:val="Heading5"/>
      </w:pPr>
      <w:r>
        <w:t>Desenvolver o Termo de Abertura do Projeto</w:t>
      </w:r>
    </w:p>
    <w:p w14:paraId="7B81441B" w14:textId="77777777" w:rsidR="00A94DE6" w:rsidRDefault="00A94DE6" w:rsidP="00A94DE6">
      <w:pPr>
        <w:rPr>
          <w:lang w:eastAsia="en-US"/>
        </w:rPr>
      </w:pPr>
      <w:r>
        <w:rPr>
          <w:lang w:eastAsia="en-US"/>
        </w:rPr>
        <w:t xml:space="preserve">Desenvolver o termo de abertura do projeto é o processo de desenvolvimento de um documento que formalmente autoriza um projeto ou uma fase e a </w:t>
      </w:r>
      <w:r w:rsidR="00625493">
        <w:rPr>
          <w:lang w:eastAsia="en-US"/>
        </w:rPr>
        <w:t>documentação</w:t>
      </w:r>
      <w:r>
        <w:rPr>
          <w:lang w:eastAsia="en-US"/>
        </w:rPr>
        <w:t xml:space="preserve"> dos requisitos iniciais que </w:t>
      </w:r>
      <w:r w:rsidR="00625493">
        <w:rPr>
          <w:lang w:eastAsia="en-US"/>
        </w:rPr>
        <w:t>satisfaçam</w:t>
      </w:r>
      <w:r>
        <w:rPr>
          <w:lang w:eastAsia="en-US"/>
        </w:rPr>
        <w:t xml:space="preserve"> as necessidades e expectativas das partes interessadas. Estabelece uma parceria entre a </w:t>
      </w:r>
      <w:r w:rsidR="00625493">
        <w:rPr>
          <w:lang w:eastAsia="en-US"/>
        </w:rPr>
        <w:t>organização</w:t>
      </w:r>
      <w:r>
        <w:rPr>
          <w:lang w:eastAsia="en-US"/>
        </w:rPr>
        <w:t xml:space="preserve"> executora e a </w:t>
      </w:r>
      <w:r w:rsidR="00625493">
        <w:rPr>
          <w:lang w:eastAsia="en-US"/>
        </w:rPr>
        <w:t>organização</w:t>
      </w:r>
      <w:r>
        <w:rPr>
          <w:lang w:eastAsia="en-US"/>
        </w:rPr>
        <w:t xml:space="preserve"> solicitante (ou cliente, no caso de projetos externos). O termo de abertura do projeto formalmente o inicia. Um gerente de projetos é identificado, selecionado e designado o mais cedo </w:t>
      </w:r>
      <w:r w:rsidR="00625493">
        <w:rPr>
          <w:lang w:eastAsia="en-US"/>
        </w:rPr>
        <w:t>possível</w:t>
      </w:r>
      <w:r>
        <w:rPr>
          <w:lang w:eastAsia="en-US"/>
        </w:rPr>
        <w:t xml:space="preserve">, preferivelmente enquanto o termo de abertura está sendo desenvolvido e sempre antes do </w:t>
      </w:r>
      <w:r w:rsidR="00625493">
        <w:rPr>
          <w:lang w:eastAsia="en-US"/>
        </w:rPr>
        <w:t>inicio</w:t>
      </w:r>
      <w:r>
        <w:rPr>
          <w:lang w:eastAsia="en-US"/>
        </w:rPr>
        <w:t xml:space="preserve"> do planejamento. É recomendado que o gerente de projetos participe do desenvolvimento do termo de abertura, uma vez que este supre o gerente com a autoridade para usar recursos nas atividades do projeto.</w:t>
      </w:r>
    </w:p>
    <w:p w14:paraId="291EC6D5" w14:textId="3DB772B7" w:rsidR="003B5C22" w:rsidRPr="003B5C22" w:rsidRDefault="00A94DE6" w:rsidP="00A94DE6">
      <w:pPr>
        <w:rPr>
          <w:rFonts w:ascii="Times" w:hAnsi="Times" w:cs="Times"/>
          <w:sz w:val="24"/>
          <w:szCs w:val="24"/>
          <w:lang w:eastAsia="en-US"/>
        </w:rPr>
      </w:pPr>
      <w:r>
        <w:rPr>
          <w:lang w:eastAsia="en-US"/>
        </w:rPr>
        <w:t xml:space="preserve">Projetos </w:t>
      </w:r>
      <w:r w:rsidR="00625493">
        <w:rPr>
          <w:lang w:eastAsia="en-US"/>
        </w:rPr>
        <w:t>são</w:t>
      </w:r>
      <w:r>
        <w:rPr>
          <w:lang w:eastAsia="en-US"/>
        </w:rPr>
        <w:t xml:space="preserve"> autorizados por </w:t>
      </w:r>
      <w:r w:rsidR="00625493">
        <w:rPr>
          <w:lang w:eastAsia="en-US"/>
        </w:rPr>
        <w:t>alguém</w:t>
      </w:r>
      <w:r>
        <w:rPr>
          <w:lang w:eastAsia="en-US"/>
        </w:rPr>
        <w:t xml:space="preserve"> externo ao mesmo, tais como um patrocinador, um </w:t>
      </w:r>
      <w:r w:rsidR="00625493">
        <w:rPr>
          <w:lang w:eastAsia="en-US"/>
        </w:rPr>
        <w:t>escritório</w:t>
      </w:r>
      <w:r>
        <w:rPr>
          <w:lang w:eastAsia="en-US"/>
        </w:rPr>
        <w:t xml:space="preserve"> de projetos ou um </w:t>
      </w:r>
      <w:r w:rsidR="00625493">
        <w:rPr>
          <w:lang w:eastAsia="en-US"/>
        </w:rPr>
        <w:t>comit</w:t>
      </w:r>
      <w:del w:id="673" w:author="Joao Fernando Oliveira" w:date="2014-07-13T10:56:00Z">
        <w:r w:rsidR="00625493" w:rsidDel="00F02FB9">
          <w:rPr>
            <w:lang w:eastAsia="en-US"/>
          </w:rPr>
          <w:delText>ê</w:delText>
        </w:r>
      </w:del>
      <w:ins w:id="674" w:author="Joao Fernando Oliveira" w:date="2014-07-13T10:56:00Z">
        <w:r w:rsidR="00F02FB9">
          <w:rPr>
            <w:lang w:eastAsia="en-US"/>
          </w:rPr>
          <w:t>ê</w:t>
        </w:r>
      </w:ins>
      <w:del w:id="675" w:author="Joao Fernando Oliveira" w:date="2014-07-13T10:56:00Z">
        <w:r w:rsidDel="00F02FB9">
          <w:rPr>
            <w:lang w:eastAsia="en-US"/>
          </w:rPr>
          <w:delText>̂</w:delText>
        </w:r>
      </w:del>
      <w:r>
        <w:rPr>
          <w:lang w:eastAsia="en-US"/>
        </w:rPr>
        <w:t xml:space="preserve"> diretivo de </w:t>
      </w:r>
      <w:r w:rsidR="00625493">
        <w:rPr>
          <w:lang w:eastAsia="en-US"/>
        </w:rPr>
        <w:t>portfolio</w:t>
      </w:r>
      <w:r>
        <w:rPr>
          <w:lang w:eastAsia="en-US"/>
        </w:rPr>
        <w:t xml:space="preserve">. O iniciador do projeto, ou patrocinador, deve estar num </w:t>
      </w:r>
      <w:r w:rsidR="00625493">
        <w:rPr>
          <w:lang w:eastAsia="en-US"/>
        </w:rPr>
        <w:t>nível</w:t>
      </w:r>
      <w:r>
        <w:rPr>
          <w:lang w:eastAsia="en-US"/>
        </w:rPr>
        <w:t xml:space="preserve"> que seja apropriado para financiá-lo. Eles criam o termo de abertura ou transmitem esta tarefa ao gerente de projetos. A assinatura do iniciador no termo de abertura autoriza o projeto. Projetos </w:t>
      </w:r>
      <w:r w:rsidR="00625493">
        <w:rPr>
          <w:lang w:eastAsia="en-US"/>
        </w:rPr>
        <w:t>são</w:t>
      </w:r>
      <w:r>
        <w:rPr>
          <w:lang w:eastAsia="en-US"/>
        </w:rPr>
        <w:t xml:space="preserve"> autorizados devido </w:t>
      </w:r>
      <w:ins w:id="676" w:author="Joao Fernando Oliveira" w:date="2014-07-13T10:57:00Z">
        <w:r w:rsidR="00F02FB9">
          <w:rPr>
            <w:lang w:eastAsia="en-US"/>
          </w:rPr>
          <w:t>às</w:t>
        </w:r>
      </w:ins>
      <w:del w:id="677" w:author="Joao Fernando Oliveira" w:date="2014-07-13T10:57:00Z">
        <w:r w:rsidDel="00F02FB9">
          <w:rPr>
            <w:lang w:eastAsia="en-US"/>
          </w:rPr>
          <w:delText>a</w:delText>
        </w:r>
      </w:del>
      <w:r>
        <w:rPr>
          <w:lang w:eastAsia="en-US"/>
        </w:rPr>
        <w:t xml:space="preserve"> necessidades dos </w:t>
      </w:r>
      <w:r w:rsidR="00625493">
        <w:rPr>
          <w:lang w:eastAsia="en-US"/>
        </w:rPr>
        <w:t>negócios</w:t>
      </w:r>
      <w:r>
        <w:rPr>
          <w:lang w:eastAsia="en-US"/>
        </w:rPr>
        <w:t xml:space="preserve"> internos ou a </w:t>
      </w:r>
      <w:r w:rsidR="00625493">
        <w:rPr>
          <w:lang w:eastAsia="en-US"/>
        </w:rPr>
        <w:t>influencias</w:t>
      </w:r>
      <w:r>
        <w:rPr>
          <w:lang w:eastAsia="en-US"/>
        </w:rPr>
        <w:t xml:space="preserve"> externas. Isso normalmente provoca a </w:t>
      </w:r>
      <w:r w:rsidR="00625493">
        <w:rPr>
          <w:lang w:eastAsia="en-US"/>
        </w:rPr>
        <w:t>criação</w:t>
      </w:r>
      <w:r>
        <w:rPr>
          <w:lang w:eastAsia="en-US"/>
        </w:rPr>
        <w:t xml:space="preserve"> de uma</w:t>
      </w:r>
      <w:r w:rsidR="00625493">
        <w:rPr>
          <w:lang w:eastAsia="en-US"/>
        </w:rPr>
        <w:t xml:space="preserve"> </w:t>
      </w:r>
      <w:r w:rsidR="004D1306" w:rsidRPr="00625493">
        <w:rPr>
          <w:lang w:eastAsia="en-US"/>
        </w:rPr>
        <w:t>análise</w:t>
      </w:r>
      <w:r w:rsidR="00625493" w:rsidRPr="00625493">
        <w:rPr>
          <w:lang w:eastAsia="en-US"/>
        </w:rPr>
        <w:t xml:space="preserve"> de necessidades, business case, ou </w:t>
      </w:r>
      <w:r w:rsidR="004D1306" w:rsidRPr="00625493">
        <w:rPr>
          <w:lang w:eastAsia="en-US"/>
        </w:rPr>
        <w:t>descrição</w:t>
      </w:r>
      <w:r w:rsidR="00625493" w:rsidRPr="00625493">
        <w:rPr>
          <w:lang w:eastAsia="en-US"/>
        </w:rPr>
        <w:t xml:space="preserve"> da </w:t>
      </w:r>
      <w:r w:rsidR="004D1306" w:rsidRPr="00625493">
        <w:rPr>
          <w:lang w:eastAsia="en-US"/>
        </w:rPr>
        <w:t>situação</w:t>
      </w:r>
      <w:r w:rsidR="00625493" w:rsidRPr="00625493">
        <w:rPr>
          <w:lang w:eastAsia="en-US"/>
        </w:rPr>
        <w:t xml:space="preserve"> que o projeto tratará. A abertura do mesmo conecta-o à </w:t>
      </w:r>
      <w:r w:rsidR="004D1306" w:rsidRPr="00625493">
        <w:rPr>
          <w:lang w:eastAsia="en-US"/>
        </w:rPr>
        <w:t>estratégia</w:t>
      </w:r>
      <w:r w:rsidR="00625493" w:rsidRPr="00625493">
        <w:rPr>
          <w:lang w:eastAsia="en-US"/>
        </w:rPr>
        <w:t xml:space="preserve"> e ao trabalho em progresso da </w:t>
      </w:r>
      <w:r w:rsidR="004D1306" w:rsidRPr="00625493">
        <w:rPr>
          <w:lang w:eastAsia="en-US"/>
        </w:rPr>
        <w:t>organização</w:t>
      </w:r>
      <w:r w:rsidR="00625493" w:rsidRPr="00625493">
        <w:rPr>
          <w:lang w:eastAsia="en-US"/>
        </w:rPr>
        <w:t>.</w:t>
      </w:r>
    </w:p>
    <w:p w14:paraId="1CBE9925" w14:textId="77777777" w:rsidR="003B5C22" w:rsidRDefault="007B1BEB" w:rsidP="003B5C22">
      <w:pPr>
        <w:ind w:firstLine="0"/>
        <w:jc w:val="center"/>
      </w:pPr>
      <w:r>
        <w:rPr>
          <w:noProof/>
          <w:lang w:val="en-US" w:eastAsia="en-US"/>
        </w:rPr>
        <w:drawing>
          <wp:inline distT="0" distB="0" distL="0" distR="0" wp14:anchorId="4B0BC9A4" wp14:editId="1E437B30">
            <wp:extent cx="5753100" cy="1587500"/>
            <wp:effectExtent l="0" t="0" r="12700" b="12700"/>
            <wp:docPr id="22" name="Picture 22"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 Shot 2014-07-06 at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587500"/>
                    </a:xfrm>
                    <a:prstGeom prst="rect">
                      <a:avLst/>
                    </a:prstGeom>
                    <a:noFill/>
                    <a:ln>
                      <a:noFill/>
                    </a:ln>
                  </pic:spPr>
                </pic:pic>
              </a:graphicData>
            </a:graphic>
          </wp:inline>
        </w:drawing>
      </w:r>
    </w:p>
    <w:p w14:paraId="5705EA05" w14:textId="77777777" w:rsidR="00275F68" w:rsidRPr="003B5C22" w:rsidRDefault="007B1BEB" w:rsidP="003B5C22">
      <w:pPr>
        <w:ind w:firstLine="0"/>
        <w:jc w:val="center"/>
      </w:pPr>
      <w:commentRangeStart w:id="678"/>
      <w:r>
        <w:rPr>
          <w:noProof/>
          <w:lang w:val="en-US" w:eastAsia="en-US"/>
        </w:rPr>
        <w:drawing>
          <wp:inline distT="0" distB="0" distL="0" distR="0" wp14:anchorId="1DD9956A" wp14:editId="3F45C718">
            <wp:extent cx="5753100" cy="2946400"/>
            <wp:effectExtent l="0" t="0" r="12700" b="0"/>
            <wp:docPr id="23" name="Picture 23"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 Shot 2014-07-06 at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commentRangeEnd w:id="678"/>
      <w:r w:rsidR="00F02FB9">
        <w:rPr>
          <w:rStyle w:val="CommentReference"/>
        </w:rPr>
        <w:commentReference w:id="678"/>
      </w:r>
    </w:p>
    <w:p w14:paraId="18EFA9E5" w14:textId="77777777" w:rsidR="007C6E50" w:rsidRDefault="00961D46" w:rsidP="00DB5B93">
      <w:pPr>
        <w:pStyle w:val="Heading5"/>
      </w:pPr>
      <w:r>
        <w:t xml:space="preserve">Desenvolver o </w:t>
      </w:r>
      <w:r w:rsidR="00E204E5">
        <w:t>Plano de Gerenciamento do Projeto</w:t>
      </w:r>
    </w:p>
    <w:p w14:paraId="3D557522" w14:textId="6E006A99" w:rsidR="00097306" w:rsidRPr="002F4721" w:rsidRDefault="004F7AD2" w:rsidP="002F4721">
      <w:pPr>
        <w:rPr>
          <w:rFonts w:ascii="Times" w:hAnsi="Times" w:cs="Times"/>
          <w:sz w:val="24"/>
          <w:szCs w:val="24"/>
          <w:lang w:val="en-US" w:eastAsia="en-US"/>
        </w:rPr>
      </w:pPr>
      <w:r w:rsidRPr="004F7AD2">
        <w:t>Desenvolver o plano de gerenciamento do projeto é o processo de documentação das ações necessárias para definir, preparar, integrar e coordenar todos os planos auxiliares. O plano de gerenciamento do projeto define como o mesmo é executado, monitorado</w:t>
      </w:r>
      <w:ins w:id="679" w:author="Joao Fernando Oliveira" w:date="2014-07-13T10:59:00Z">
        <w:r w:rsidR="00F02FB9">
          <w:t xml:space="preserve">, </w:t>
        </w:r>
      </w:ins>
      <w:del w:id="680" w:author="Joao Fernando Oliveira" w:date="2014-07-13T10:59:00Z">
        <w:r w:rsidRPr="004F7AD2" w:rsidDel="00F02FB9">
          <w:delText xml:space="preserve"> e </w:delText>
        </w:r>
      </w:del>
      <w:r w:rsidRPr="004F7AD2">
        <w:t xml:space="preserve">controlado e encerrado. O conteúdo do plano de gerenciamento do projeto variará dependendo da </w:t>
      </w:r>
      <w:r w:rsidR="008315DD" w:rsidRPr="004F7AD2">
        <w:t>área</w:t>
      </w:r>
      <w:r w:rsidRPr="004F7AD2">
        <w:t xml:space="preserve"> de </w:t>
      </w:r>
      <w:r w:rsidR="008315DD" w:rsidRPr="004F7AD2">
        <w:t>aplicação</w:t>
      </w:r>
      <w:r w:rsidRPr="004F7AD2">
        <w:t xml:space="preserve"> e complexidade do mesmo. O plano de gerenciamento é desenvolvido </w:t>
      </w:r>
      <w:r w:rsidR="008315DD" w:rsidRPr="004F7AD2">
        <w:t>através</w:t>
      </w:r>
      <w:r w:rsidRPr="004F7AD2">
        <w:t xml:space="preserve"> de uma série de processos integrados até o encerramento do projeto. Esse processo resulta num plano de gerenciamento do projeto que é progressivamente elaborado </w:t>
      </w:r>
      <w:r w:rsidR="008315DD" w:rsidRPr="004F7AD2">
        <w:t>através</w:t>
      </w:r>
      <w:r w:rsidRPr="004F7AD2">
        <w:t xml:space="preserve"> de </w:t>
      </w:r>
      <w:r w:rsidR="008315DD" w:rsidRPr="004F7AD2">
        <w:t>atualizações</w:t>
      </w:r>
      <w:r w:rsidRPr="004F7AD2">
        <w:t xml:space="preserve">, controladas e aprovadas pelo processo Realizar o controle integrado de </w:t>
      </w:r>
      <w:r w:rsidR="008315DD" w:rsidRPr="004F7AD2">
        <w:t>mudanças</w:t>
      </w:r>
    </w:p>
    <w:p w14:paraId="127B6302" w14:textId="77777777" w:rsidR="00D85781" w:rsidRDefault="007B1BEB" w:rsidP="00097306">
      <w:pPr>
        <w:ind w:firstLine="0"/>
        <w:jc w:val="center"/>
      </w:pPr>
      <w:commentRangeStart w:id="681"/>
      <w:r>
        <w:rPr>
          <w:noProof/>
          <w:lang w:val="en-US" w:eastAsia="en-US"/>
        </w:rPr>
        <w:drawing>
          <wp:inline distT="0" distB="0" distL="0" distR="0" wp14:anchorId="72F3B769" wp14:editId="0AD0333B">
            <wp:extent cx="5753100" cy="1562100"/>
            <wp:effectExtent l="0" t="0" r="12700" b="12700"/>
            <wp:docPr id="24" name="Picture 24"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 Shot 2014-07-06 at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1562100"/>
                    </a:xfrm>
                    <a:prstGeom prst="rect">
                      <a:avLst/>
                    </a:prstGeom>
                    <a:noFill/>
                    <a:ln>
                      <a:noFill/>
                    </a:ln>
                  </pic:spPr>
                </pic:pic>
              </a:graphicData>
            </a:graphic>
          </wp:inline>
        </w:drawing>
      </w:r>
      <w:commentRangeEnd w:id="681"/>
      <w:r w:rsidR="00F02FB9">
        <w:rPr>
          <w:rStyle w:val="CommentReference"/>
        </w:rPr>
        <w:commentReference w:id="681"/>
      </w:r>
    </w:p>
    <w:p w14:paraId="22920C69" w14:textId="77777777" w:rsidR="00097306" w:rsidRPr="00097306" w:rsidRDefault="007B1BEB" w:rsidP="00097306">
      <w:pPr>
        <w:ind w:firstLine="0"/>
        <w:jc w:val="center"/>
      </w:pPr>
      <w:commentRangeStart w:id="682"/>
      <w:r>
        <w:rPr>
          <w:noProof/>
          <w:lang w:val="en-US" w:eastAsia="en-US"/>
        </w:rPr>
        <w:drawing>
          <wp:inline distT="0" distB="0" distL="0" distR="0" wp14:anchorId="704A0A1D" wp14:editId="6372F6C4">
            <wp:extent cx="5638800" cy="7048500"/>
            <wp:effectExtent l="0" t="0" r="0" b="12700"/>
            <wp:docPr id="25" name="Picture 25"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 Shot 2014-07-06 at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8800" cy="7048500"/>
                    </a:xfrm>
                    <a:prstGeom prst="rect">
                      <a:avLst/>
                    </a:prstGeom>
                    <a:noFill/>
                    <a:ln>
                      <a:noFill/>
                    </a:ln>
                  </pic:spPr>
                </pic:pic>
              </a:graphicData>
            </a:graphic>
          </wp:inline>
        </w:drawing>
      </w:r>
      <w:commentRangeEnd w:id="682"/>
      <w:r w:rsidR="00F02FB9">
        <w:rPr>
          <w:rStyle w:val="CommentReference"/>
        </w:rPr>
        <w:commentReference w:id="682"/>
      </w:r>
    </w:p>
    <w:p w14:paraId="57F2D2F6" w14:textId="77777777" w:rsidR="00DB5B93" w:rsidRDefault="00DB5B93" w:rsidP="006B0400">
      <w:pPr>
        <w:pStyle w:val="Heading4"/>
        <w:ind w:left="864" w:hanging="864"/>
      </w:pPr>
      <w:r>
        <w:t>Escopo</w:t>
      </w:r>
    </w:p>
    <w:p w14:paraId="199417C3" w14:textId="77777777" w:rsidR="008E7045" w:rsidRPr="008E7045" w:rsidRDefault="00583F9D" w:rsidP="00241820">
      <w:r>
        <w:t xml:space="preserve">Nesta seção são modelados os processos de </w:t>
      </w:r>
      <w:r w:rsidR="00F10E74">
        <w:t>Escopo</w:t>
      </w:r>
      <w:r>
        <w:t xml:space="preserve"> contidos </w:t>
      </w:r>
      <w:r w:rsidR="00E57B2C">
        <w:t>no grupo</w:t>
      </w:r>
      <w:r>
        <w:t xml:space="preserve"> de Planejamento.</w:t>
      </w:r>
    </w:p>
    <w:p w14:paraId="616058FF" w14:textId="77777777" w:rsidR="009E227B" w:rsidRDefault="009E227B" w:rsidP="006B0400">
      <w:pPr>
        <w:pStyle w:val="Heading5"/>
      </w:pPr>
      <w:r>
        <w:t>Coletar os Requisitos</w:t>
      </w:r>
    </w:p>
    <w:p w14:paraId="48432194" w14:textId="16DE50D2" w:rsidR="0083294F" w:rsidRPr="0083552D" w:rsidRDefault="0083294F" w:rsidP="0083294F">
      <w:pPr>
        <w:rPr>
          <w:i/>
          <w:rPrChange w:id="683" w:author="Joao Fernando Oliveira" w:date="2014-07-13T11:09:00Z">
            <w:rPr/>
          </w:rPrChange>
        </w:rPr>
      </w:pPr>
      <w:commentRangeStart w:id="684"/>
      <w:r w:rsidRPr="0083552D">
        <w:rPr>
          <w:i/>
          <w:rPrChange w:id="685" w:author="Joao Fernando Oliveira" w:date="2014-07-13T11:09:00Z">
            <w:rPr/>
          </w:rPrChange>
        </w:rPr>
        <w:t xml:space="preserve">Processo de definir e documentar as </w:t>
      </w:r>
      <w:r w:rsidR="00350185" w:rsidRPr="0083552D">
        <w:rPr>
          <w:i/>
          <w:rPrChange w:id="686" w:author="Joao Fernando Oliveira" w:date="2014-07-13T11:09:00Z">
            <w:rPr/>
          </w:rPrChange>
        </w:rPr>
        <w:t>funções</w:t>
      </w:r>
      <w:r w:rsidRPr="0083552D">
        <w:rPr>
          <w:i/>
          <w:rPrChange w:id="687" w:author="Joao Fernando Oliveira" w:date="2014-07-13T11:09:00Z">
            <w:rPr/>
          </w:rPrChange>
        </w:rPr>
        <w:t xml:space="preserve"> e funcionalidades do projeto e do produto </w:t>
      </w:r>
      <w:r w:rsidR="00350185" w:rsidRPr="0083552D">
        <w:rPr>
          <w:i/>
          <w:rPrChange w:id="688" w:author="Joao Fernando Oliveira" w:date="2014-07-13T11:09:00Z">
            <w:rPr/>
          </w:rPrChange>
        </w:rPr>
        <w:t>necessárias</w:t>
      </w:r>
      <w:r w:rsidRPr="0083552D">
        <w:rPr>
          <w:i/>
          <w:rPrChange w:id="689" w:author="Joao Fernando Oliveira" w:date="2014-07-13T11:09:00Z">
            <w:rPr/>
          </w:rPrChange>
        </w:rPr>
        <w:t xml:space="preserve"> para atender </w:t>
      </w:r>
      <w:r w:rsidR="00350185" w:rsidRPr="0083552D">
        <w:rPr>
          <w:i/>
          <w:rPrChange w:id="690" w:author="Joao Fernando Oliveira" w:date="2014-07-13T11:09:00Z">
            <w:rPr/>
          </w:rPrChange>
        </w:rPr>
        <w:t>as</w:t>
      </w:r>
      <w:r w:rsidRPr="0083552D">
        <w:rPr>
          <w:i/>
          <w:rPrChange w:id="691" w:author="Joao Fernando Oliveira" w:date="2014-07-13T11:09:00Z">
            <w:rPr/>
          </w:rPrChange>
        </w:rPr>
        <w:t xml:space="preserve"> necessidades e expectativas das partes interessadas. O sucesso do projeto é diretamente influenciado pela </w:t>
      </w:r>
      <w:r w:rsidR="00350185" w:rsidRPr="0083552D">
        <w:rPr>
          <w:i/>
          <w:rPrChange w:id="692" w:author="Joao Fernando Oliveira" w:date="2014-07-13T11:09:00Z">
            <w:rPr/>
          </w:rPrChange>
        </w:rPr>
        <w:t>atenção</w:t>
      </w:r>
      <w:r w:rsidRPr="0083552D">
        <w:rPr>
          <w:i/>
          <w:rPrChange w:id="693" w:author="Joao Fernando Oliveira" w:date="2014-07-13T11:09:00Z">
            <w:rPr/>
          </w:rPrChange>
        </w:rPr>
        <w:t xml:space="preserve"> na captura e gerenciamento dos requisitos do projeto e do produto. Os requisitos incluem as necessidades quantificadas e documentadas, e as expectativas do patrocinador, cliente e outras partes interessadas. Estes requisitos precisam ser obtidos, analisados e registrados com detalhes suficientes para serem medidos uma vez que a </w:t>
      </w:r>
      <w:r w:rsidR="00350185" w:rsidRPr="0083552D">
        <w:rPr>
          <w:i/>
          <w:rPrChange w:id="694" w:author="Joao Fernando Oliveira" w:date="2014-07-13T11:09:00Z">
            <w:rPr/>
          </w:rPrChange>
        </w:rPr>
        <w:t>execução</w:t>
      </w:r>
      <w:r w:rsidRPr="0083552D">
        <w:rPr>
          <w:i/>
          <w:rPrChange w:id="695" w:author="Joao Fernando Oliveira" w:date="2014-07-13T11:09:00Z">
            <w:rPr/>
          </w:rPrChange>
        </w:rPr>
        <w:t xml:space="preserve"> do projeto se inicie. Coletar os requisitos é definir e gerenciar as expectativas do cliente. Estes requisitos se transformam na </w:t>
      </w:r>
      <w:r w:rsidR="00350185" w:rsidRPr="0083552D">
        <w:rPr>
          <w:i/>
          <w:rPrChange w:id="696" w:author="Joao Fernando Oliveira" w:date="2014-07-13T11:09:00Z">
            <w:rPr/>
          </w:rPrChange>
        </w:rPr>
        <w:t>fundação</w:t>
      </w:r>
      <w:r w:rsidRPr="0083552D">
        <w:rPr>
          <w:i/>
          <w:rPrChange w:id="697" w:author="Joao Fernando Oliveira" w:date="2014-07-13T11:09:00Z">
            <w:rPr/>
          </w:rPrChange>
        </w:rPr>
        <w:t xml:space="preserve"> da EAP.</w:t>
      </w:r>
      <w:commentRangeEnd w:id="684"/>
      <w:r w:rsidR="00F02FB9" w:rsidRPr="0083552D">
        <w:rPr>
          <w:rStyle w:val="CommentReference"/>
          <w:i/>
          <w:rPrChange w:id="698" w:author="Joao Fernando Oliveira" w:date="2014-07-13T11:09:00Z">
            <w:rPr>
              <w:rStyle w:val="CommentReference"/>
            </w:rPr>
          </w:rPrChange>
        </w:rPr>
        <w:commentReference w:id="684"/>
      </w:r>
      <w:r w:rsidRPr="0083552D">
        <w:rPr>
          <w:i/>
          <w:rPrChange w:id="699" w:author="Joao Fernando Oliveira" w:date="2014-07-13T11:09:00Z">
            <w:rPr/>
          </w:rPrChange>
        </w:rPr>
        <w:t xml:space="preserve"> O planejamento do custo</w:t>
      </w:r>
      <w:r w:rsidR="00A823F6" w:rsidRPr="0083552D">
        <w:rPr>
          <w:i/>
          <w:rPrChange w:id="700" w:author="Joao Fernando Oliveira" w:date="2014-07-13T11:09:00Z">
            <w:rPr/>
          </w:rPrChange>
        </w:rPr>
        <w:t xml:space="preserve"> </w:t>
      </w:r>
      <w:r w:rsidRPr="0083552D">
        <w:rPr>
          <w:i/>
          <w:rPrChange w:id="701" w:author="Joao Fernando Oliveira" w:date="2014-07-13T11:09:00Z">
            <w:rPr/>
          </w:rPrChange>
        </w:rPr>
        <w:t xml:space="preserve">e da qualidade </w:t>
      </w:r>
      <w:r w:rsidR="00350185" w:rsidRPr="0083552D">
        <w:rPr>
          <w:i/>
          <w:rPrChange w:id="702" w:author="Joao Fernando Oliveira" w:date="2014-07-13T11:09:00Z">
            <w:rPr/>
          </w:rPrChange>
        </w:rPr>
        <w:t>são</w:t>
      </w:r>
      <w:r w:rsidRPr="0083552D">
        <w:rPr>
          <w:i/>
          <w:rPrChange w:id="703" w:author="Joao Fernando Oliveira" w:date="2014-07-13T11:09:00Z">
            <w:rPr/>
          </w:rPrChange>
        </w:rPr>
        <w:t xml:space="preserve"> </w:t>
      </w:r>
      <w:r w:rsidR="00350185" w:rsidRPr="0083552D">
        <w:rPr>
          <w:i/>
          <w:rPrChange w:id="704" w:author="Joao Fernando Oliveira" w:date="2014-07-13T11:09:00Z">
            <w:rPr/>
          </w:rPrChange>
        </w:rPr>
        <w:t>construídos</w:t>
      </w:r>
      <w:r w:rsidRPr="0083552D">
        <w:rPr>
          <w:i/>
          <w:rPrChange w:id="705" w:author="Joao Fernando Oliveira" w:date="2014-07-13T11:09:00Z">
            <w:rPr/>
          </w:rPrChange>
        </w:rPr>
        <w:t xml:space="preserve"> com base nesses requisitos. O desenvolvimento dos requisitos </w:t>
      </w:r>
      <w:r w:rsidR="00350185" w:rsidRPr="0083552D">
        <w:rPr>
          <w:i/>
          <w:rPrChange w:id="706" w:author="Joao Fernando Oliveira" w:date="2014-07-13T11:09:00Z">
            <w:rPr/>
          </w:rPrChange>
        </w:rPr>
        <w:t>começa</w:t>
      </w:r>
      <w:r w:rsidRPr="0083552D">
        <w:rPr>
          <w:i/>
          <w:rPrChange w:id="707" w:author="Joao Fernando Oliveira" w:date="2014-07-13T11:09:00Z">
            <w:rPr/>
          </w:rPrChange>
        </w:rPr>
        <w:t xml:space="preserve"> com uma </w:t>
      </w:r>
      <w:r w:rsidR="00350185" w:rsidRPr="0083552D">
        <w:rPr>
          <w:i/>
          <w:rPrChange w:id="708" w:author="Joao Fernando Oliveira" w:date="2014-07-13T11:09:00Z">
            <w:rPr/>
          </w:rPrChange>
        </w:rPr>
        <w:t>analise</w:t>
      </w:r>
      <w:r w:rsidRPr="0083552D">
        <w:rPr>
          <w:i/>
          <w:rPrChange w:id="709" w:author="Joao Fernando Oliveira" w:date="2014-07-13T11:09:00Z">
            <w:rPr/>
          </w:rPrChange>
        </w:rPr>
        <w:t xml:space="preserve"> da </w:t>
      </w:r>
      <w:r w:rsidR="00350185" w:rsidRPr="0083552D">
        <w:rPr>
          <w:i/>
          <w:rPrChange w:id="710" w:author="Joao Fernando Oliveira" w:date="2014-07-13T11:09:00Z">
            <w:rPr/>
          </w:rPrChange>
        </w:rPr>
        <w:t>informação</w:t>
      </w:r>
      <w:r w:rsidRPr="0083552D">
        <w:rPr>
          <w:i/>
          <w:rPrChange w:id="711" w:author="Joao Fernando Oliveira" w:date="2014-07-13T11:09:00Z">
            <w:rPr/>
          </w:rPrChange>
        </w:rPr>
        <w:t xml:space="preserve"> contida no termo de abertura do projeto e no registro das partes interessadas</w:t>
      </w:r>
      <w:ins w:id="712" w:author="Joao Fernando Oliveira" w:date="2014-07-13T11:10:00Z">
        <w:r w:rsidR="0083552D">
          <w:rPr>
            <w:i/>
          </w:rPr>
          <w:t xml:space="preserve"> [1]</w:t>
        </w:r>
      </w:ins>
      <w:r w:rsidRPr="0083552D">
        <w:rPr>
          <w:i/>
          <w:rPrChange w:id="713" w:author="Joao Fernando Oliveira" w:date="2014-07-13T11:09:00Z">
            <w:rPr/>
          </w:rPrChange>
        </w:rPr>
        <w:t>.</w:t>
      </w:r>
    </w:p>
    <w:p w14:paraId="526BF6AB" w14:textId="77777777" w:rsidR="00A5246F" w:rsidRDefault="0083294F" w:rsidP="0083294F">
      <w:r>
        <w:t xml:space="preserve">Muitas </w:t>
      </w:r>
      <w:r w:rsidR="00350185">
        <w:t>organizações</w:t>
      </w:r>
      <w:r>
        <w:t xml:space="preserve"> os categorizam em requisitos do projeto e requisitos do produto. Os requisitos do projeto podem incluir os de </w:t>
      </w:r>
      <w:r w:rsidR="00350185">
        <w:t>negócios</w:t>
      </w:r>
      <w:r>
        <w:t xml:space="preserve">, de gerenciamento do projeto, de entrega, etc. Os requisitos do produto podem incluir </w:t>
      </w:r>
      <w:r w:rsidR="00350185">
        <w:t>informações</w:t>
      </w:r>
      <w:r>
        <w:t xml:space="preserve"> sobre os requisitos </w:t>
      </w:r>
      <w:r w:rsidR="00350185">
        <w:t>técnicos</w:t>
      </w:r>
      <w:r>
        <w:t xml:space="preserve">, de </w:t>
      </w:r>
      <w:r w:rsidR="00350185">
        <w:t>segurança</w:t>
      </w:r>
      <w:r>
        <w:t>, de desempenho, etc.</w:t>
      </w:r>
    </w:p>
    <w:p w14:paraId="12E2D80A" w14:textId="77777777" w:rsidR="00A43C15" w:rsidRDefault="007B1BEB" w:rsidP="00282EF1">
      <w:pPr>
        <w:ind w:firstLine="0"/>
        <w:jc w:val="center"/>
      </w:pPr>
      <w:commentRangeStart w:id="714"/>
      <w:r>
        <w:rPr>
          <w:noProof/>
          <w:lang w:val="en-US" w:eastAsia="en-US"/>
        </w:rPr>
        <w:drawing>
          <wp:inline distT="0" distB="0" distL="0" distR="0" wp14:anchorId="4C719D56" wp14:editId="3DADC7CE">
            <wp:extent cx="5422900" cy="1993900"/>
            <wp:effectExtent l="0" t="0" r="12700" b="12700"/>
            <wp:docPr id="26" name="Picture 2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2014-07-05 at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2900" cy="1993900"/>
                    </a:xfrm>
                    <a:prstGeom prst="rect">
                      <a:avLst/>
                    </a:prstGeom>
                    <a:noFill/>
                    <a:ln>
                      <a:noFill/>
                    </a:ln>
                  </pic:spPr>
                </pic:pic>
              </a:graphicData>
            </a:graphic>
          </wp:inline>
        </w:drawing>
      </w:r>
      <w:commentRangeEnd w:id="714"/>
      <w:r w:rsidR="00F02FB9">
        <w:rPr>
          <w:rStyle w:val="CommentReference"/>
        </w:rPr>
        <w:commentReference w:id="714"/>
      </w:r>
    </w:p>
    <w:p w14:paraId="2386A9E9" w14:textId="77777777" w:rsidR="00A70D47" w:rsidRPr="00A70D47" w:rsidRDefault="007B1BEB" w:rsidP="00282EF1">
      <w:pPr>
        <w:ind w:firstLine="0"/>
        <w:jc w:val="center"/>
      </w:pPr>
      <w:commentRangeStart w:id="715"/>
      <w:r>
        <w:rPr>
          <w:noProof/>
          <w:lang w:val="en-US" w:eastAsia="en-US"/>
        </w:rPr>
        <w:drawing>
          <wp:inline distT="0" distB="0" distL="0" distR="0" wp14:anchorId="4ED70253" wp14:editId="298117D9">
            <wp:extent cx="5753100" cy="3873500"/>
            <wp:effectExtent l="0" t="0" r="12700" b="12700"/>
            <wp:docPr id="27" name="Picture 2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 Shot 2014-07-05 at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873500"/>
                    </a:xfrm>
                    <a:prstGeom prst="rect">
                      <a:avLst/>
                    </a:prstGeom>
                    <a:noFill/>
                    <a:ln>
                      <a:noFill/>
                    </a:ln>
                  </pic:spPr>
                </pic:pic>
              </a:graphicData>
            </a:graphic>
          </wp:inline>
        </w:drawing>
      </w:r>
      <w:commentRangeEnd w:id="715"/>
      <w:r w:rsidR="00F02FB9">
        <w:rPr>
          <w:rStyle w:val="CommentReference"/>
        </w:rPr>
        <w:commentReference w:id="715"/>
      </w:r>
    </w:p>
    <w:p w14:paraId="003124EB" w14:textId="77777777" w:rsidR="000A0B1B" w:rsidRDefault="000A0B1B" w:rsidP="006B0400">
      <w:pPr>
        <w:pStyle w:val="Heading5"/>
      </w:pPr>
      <w:r>
        <w:t>Definir o Escopo</w:t>
      </w:r>
    </w:p>
    <w:p w14:paraId="7861F39B" w14:textId="77777777" w:rsidR="005B59A6" w:rsidRDefault="00282EF1" w:rsidP="00282EF1">
      <w:r w:rsidRPr="00282EF1">
        <w:t>Definir o escopo é processo de desenvolvimento de uma descrição detalhada do projeto e do produto. A preparação detalhada da declaração do escopo é crítica para o sucesso e baseia-se nas entregas principais, premissas e restrições que são documentadas durante a iniciação do projeto. Durante o planejamento, o escopo é definido e descrito com maior especificidade conforme as informações a respeito do projeto são conhecidas. Os riscos existentes, premissas e restrições são analisados para verificar sua integridade; riscos adicionais, premissas e restrições são adicionados conforme necessário.</w:t>
      </w:r>
    </w:p>
    <w:p w14:paraId="60CB6FE7" w14:textId="77777777" w:rsidR="00282EF1" w:rsidRDefault="007B1BEB" w:rsidP="005B59A6">
      <w:pPr>
        <w:ind w:firstLine="0"/>
      </w:pPr>
      <w:r>
        <w:rPr>
          <w:noProof/>
          <w:lang w:val="en-US" w:eastAsia="en-US"/>
        </w:rPr>
        <w:drawing>
          <wp:inline distT="0" distB="0" distL="0" distR="0" wp14:anchorId="587CB6AC" wp14:editId="4378D254">
            <wp:extent cx="5651500" cy="1295400"/>
            <wp:effectExtent l="0" t="0" r="12700" b="0"/>
            <wp:docPr id="28" name="Picture 28"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 Shot 2014-07-05 at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1500" cy="1295400"/>
                    </a:xfrm>
                    <a:prstGeom prst="rect">
                      <a:avLst/>
                    </a:prstGeom>
                    <a:noFill/>
                    <a:ln>
                      <a:noFill/>
                    </a:ln>
                  </pic:spPr>
                </pic:pic>
              </a:graphicData>
            </a:graphic>
          </wp:inline>
        </w:drawing>
      </w:r>
    </w:p>
    <w:p w14:paraId="7790DD09" w14:textId="77777777" w:rsidR="00A43C15" w:rsidRPr="00A43C15" w:rsidRDefault="007B1BEB" w:rsidP="00AC73D8">
      <w:pPr>
        <w:ind w:firstLine="0"/>
        <w:jc w:val="center"/>
      </w:pPr>
      <w:commentRangeStart w:id="716"/>
      <w:r>
        <w:rPr>
          <w:noProof/>
          <w:lang w:val="en-US" w:eastAsia="en-US"/>
        </w:rPr>
        <w:drawing>
          <wp:inline distT="0" distB="0" distL="0" distR="0" wp14:anchorId="0D29C54C" wp14:editId="1682B3DA">
            <wp:extent cx="5753100" cy="4826000"/>
            <wp:effectExtent l="0" t="0" r="12700" b="0"/>
            <wp:docPr id="29" name="Picture 29"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 Shot 2014-07-05 at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826000"/>
                    </a:xfrm>
                    <a:prstGeom prst="rect">
                      <a:avLst/>
                    </a:prstGeom>
                    <a:noFill/>
                    <a:ln>
                      <a:noFill/>
                    </a:ln>
                  </pic:spPr>
                </pic:pic>
              </a:graphicData>
            </a:graphic>
          </wp:inline>
        </w:drawing>
      </w:r>
      <w:commentRangeEnd w:id="716"/>
      <w:r w:rsidR="0083552D">
        <w:rPr>
          <w:rStyle w:val="CommentReference"/>
        </w:rPr>
        <w:commentReference w:id="716"/>
      </w:r>
    </w:p>
    <w:p w14:paraId="0B7CA699" w14:textId="77777777" w:rsidR="00BA70B1" w:rsidRDefault="00BA70B1" w:rsidP="00D232A7">
      <w:pPr>
        <w:pStyle w:val="Heading5"/>
      </w:pPr>
      <w:r>
        <w:t>Criar A Estrutura Analítica do Projeto (EAP)</w:t>
      </w:r>
    </w:p>
    <w:p w14:paraId="60F3F96F" w14:textId="5D018DFE" w:rsidR="0083552D" w:rsidRDefault="0083552D" w:rsidP="00240060">
      <w:pPr>
        <w:rPr>
          <w:ins w:id="717" w:author="Joao Fernando Oliveira" w:date="2014-07-13T11:11:00Z"/>
          <w:lang w:eastAsia="en-US"/>
        </w:rPr>
      </w:pPr>
      <w:ins w:id="718" w:author="Joao Fernando Oliveira" w:date="2014-07-13T11:11:00Z">
        <w:r>
          <w:rPr>
            <w:lang w:eastAsia="en-US"/>
          </w:rPr>
          <w:t>Confo</w:t>
        </w:r>
      </w:ins>
      <w:ins w:id="719" w:author="Joao Fernando Oliveira" w:date="2014-07-13T11:12:00Z">
        <w:r>
          <w:rPr>
            <w:lang w:eastAsia="en-US"/>
          </w:rPr>
          <w:t>r</w:t>
        </w:r>
      </w:ins>
      <w:ins w:id="720" w:author="Joao Fernando Oliveira" w:date="2014-07-13T11:11:00Z">
        <w:r>
          <w:rPr>
            <w:lang w:eastAsia="en-US"/>
          </w:rPr>
          <w:t>me a definição de [1]:</w:t>
        </w:r>
      </w:ins>
    </w:p>
    <w:p w14:paraId="480FE6AA" w14:textId="0AB5015A" w:rsidR="00240060" w:rsidRPr="00240060" w:rsidRDefault="00240060" w:rsidP="00240060">
      <w:commentRangeStart w:id="721"/>
      <w:r w:rsidRPr="0083552D">
        <w:rPr>
          <w:i/>
          <w:lang w:eastAsia="en-US"/>
          <w:rPrChange w:id="722" w:author="Joao Fernando Oliveira" w:date="2014-07-13T11:09:00Z">
            <w:rPr>
              <w:lang w:eastAsia="en-US"/>
            </w:rPr>
          </w:rPrChange>
        </w:rPr>
        <w:t xml:space="preserve">Criar a EAP é o processo de subdivisão das entregas e do trabalho do projeto em componentes menores e de gerenciamento mais fácil. A estrutura analítica do projeto (EAP) é uma decomposição hierárquica orientada às entregas do trabalho a ser executado pela equipe para atingir os objetivos do projeto e criar as entregas requisitadas, sendo que cada nível descendente da EAP representa </w:t>
      </w:r>
      <w:commentRangeStart w:id="723"/>
      <w:r w:rsidRPr="0083552D">
        <w:rPr>
          <w:i/>
          <w:lang w:eastAsia="en-US"/>
          <w:rPrChange w:id="724" w:author="Joao Fernando Oliveira" w:date="2014-07-13T11:09:00Z">
            <w:rPr>
              <w:lang w:eastAsia="en-US"/>
            </w:rPr>
          </w:rPrChange>
        </w:rPr>
        <w:t xml:space="preserve">uma definição gradualmente mais detalhada </w:t>
      </w:r>
      <w:commentRangeEnd w:id="721"/>
      <w:r w:rsidR="0083552D" w:rsidRPr="0083552D">
        <w:rPr>
          <w:rStyle w:val="CommentReference"/>
          <w:i/>
          <w:rPrChange w:id="725" w:author="Joao Fernando Oliveira" w:date="2014-07-13T11:09:00Z">
            <w:rPr>
              <w:rStyle w:val="CommentReference"/>
            </w:rPr>
          </w:rPrChange>
        </w:rPr>
        <w:commentReference w:id="721"/>
      </w:r>
      <w:r w:rsidRPr="0083552D">
        <w:rPr>
          <w:i/>
          <w:lang w:eastAsia="en-US"/>
          <w:rPrChange w:id="726" w:author="Joao Fernando Oliveira" w:date="2014-07-13T11:09:00Z">
            <w:rPr>
              <w:lang w:eastAsia="en-US"/>
            </w:rPr>
          </w:rPrChange>
        </w:rPr>
        <w:t xml:space="preserve">da definição do trabalho do projeto. A EAP organiza e define o escopo total e representa o trabalho especificado na atual declaração do escopo do projeto aprovada.  O trabalho planejado é contido dentro </w:t>
      </w:r>
      <w:commentRangeEnd w:id="723"/>
      <w:r w:rsidR="0083552D">
        <w:rPr>
          <w:rStyle w:val="CommentReference"/>
        </w:rPr>
        <w:commentReference w:id="723"/>
      </w:r>
      <w:r w:rsidRPr="0083552D">
        <w:rPr>
          <w:i/>
          <w:lang w:eastAsia="en-US"/>
          <w:rPrChange w:id="727" w:author="Joao Fernando Oliveira" w:date="2014-07-13T11:09:00Z">
            <w:rPr>
              <w:lang w:eastAsia="en-US"/>
            </w:rPr>
          </w:rPrChange>
        </w:rPr>
        <w:t>dos componentes de nível mais baixo da EAP , que são chamados de pacotes de trabalho. Um pacote de trabalho pode ser agendado, ter seu custo estimado, monitorado e controlado. No contexto da EAP, o trabalho se refere a produtos de trabalho ou entregas que são o resultado do esforço e não o próprio esforço</w:t>
      </w:r>
      <w:ins w:id="728" w:author="Joao Fernando Oliveira" w:date="2014-07-13T11:08:00Z">
        <w:r w:rsidR="0083552D">
          <w:rPr>
            <w:lang w:eastAsia="en-US"/>
          </w:rPr>
          <w:t xml:space="preserve"> [1]</w:t>
        </w:r>
      </w:ins>
      <w:r>
        <w:rPr>
          <w:lang w:eastAsia="en-US"/>
        </w:rPr>
        <w:t>.</w:t>
      </w:r>
    </w:p>
    <w:p w14:paraId="2510F29C" w14:textId="77777777" w:rsidR="00FE0662" w:rsidRDefault="007B1BEB" w:rsidP="00D651F1">
      <w:pPr>
        <w:ind w:firstLine="0"/>
        <w:jc w:val="center"/>
      </w:pPr>
      <w:r>
        <w:rPr>
          <w:noProof/>
          <w:lang w:val="en-US" w:eastAsia="en-US"/>
        </w:rPr>
        <w:drawing>
          <wp:inline distT="0" distB="0" distL="0" distR="0" wp14:anchorId="2F3A715C" wp14:editId="701BB4FB">
            <wp:extent cx="5600700" cy="1511300"/>
            <wp:effectExtent l="0" t="0" r="12700" b="12700"/>
            <wp:docPr id="30" name="Picture 30"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 Shot 2014-07-05 at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1511300"/>
                    </a:xfrm>
                    <a:prstGeom prst="rect">
                      <a:avLst/>
                    </a:prstGeom>
                    <a:noFill/>
                    <a:ln>
                      <a:noFill/>
                    </a:ln>
                  </pic:spPr>
                </pic:pic>
              </a:graphicData>
            </a:graphic>
          </wp:inline>
        </w:drawing>
      </w:r>
    </w:p>
    <w:p w14:paraId="1637FEE6" w14:textId="77777777" w:rsidR="00B07FD6" w:rsidRPr="00FE0662" w:rsidRDefault="007B1BEB" w:rsidP="00D651F1">
      <w:pPr>
        <w:ind w:firstLine="0"/>
        <w:jc w:val="center"/>
      </w:pPr>
      <w:r>
        <w:rPr>
          <w:noProof/>
          <w:lang w:val="en-US" w:eastAsia="en-US"/>
        </w:rPr>
        <w:drawing>
          <wp:inline distT="0" distB="0" distL="0" distR="0" wp14:anchorId="71FAE3DD" wp14:editId="410477AB">
            <wp:extent cx="5753100" cy="5511800"/>
            <wp:effectExtent l="0" t="0" r="12700" b="0"/>
            <wp:docPr id="31" name="Picture 31"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 Shot 2014-07-05 at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5511800"/>
                    </a:xfrm>
                    <a:prstGeom prst="rect">
                      <a:avLst/>
                    </a:prstGeom>
                    <a:noFill/>
                    <a:ln>
                      <a:noFill/>
                    </a:ln>
                  </pic:spPr>
                </pic:pic>
              </a:graphicData>
            </a:graphic>
          </wp:inline>
        </w:drawing>
      </w:r>
    </w:p>
    <w:p w14:paraId="7D3A882E" w14:textId="77777777" w:rsidR="008B62DE" w:rsidRDefault="008B62DE" w:rsidP="00D456C9">
      <w:pPr>
        <w:pStyle w:val="Heading4"/>
        <w:ind w:left="864" w:hanging="864"/>
      </w:pPr>
      <w:r>
        <w:t>Tempo</w:t>
      </w:r>
    </w:p>
    <w:p w14:paraId="4987499E" w14:textId="77777777" w:rsidR="00AE4DA1" w:rsidRPr="008E7045" w:rsidRDefault="00AE4DA1" w:rsidP="00AE4DA1">
      <w:r>
        <w:t>Nesta seção são modelados os processos de Tempo contidos no grupo de Planejamento.</w:t>
      </w:r>
    </w:p>
    <w:p w14:paraId="66200471" w14:textId="77777777" w:rsidR="00AE4DA1" w:rsidRPr="00AE4DA1" w:rsidRDefault="00AE4DA1" w:rsidP="00AE4DA1"/>
    <w:p w14:paraId="75575F47" w14:textId="77777777" w:rsidR="008B62DE" w:rsidRDefault="008B62DE" w:rsidP="00D456C9">
      <w:pPr>
        <w:pStyle w:val="Heading5"/>
      </w:pPr>
      <w:r>
        <w:t>Definir as Atividades</w:t>
      </w:r>
    </w:p>
    <w:p w14:paraId="33EF2D24" w14:textId="56C14746" w:rsidR="003334C8" w:rsidRDefault="00BE37E2" w:rsidP="009B750A">
      <w:commentRangeStart w:id="729"/>
      <w:r w:rsidRPr="0083552D">
        <w:rPr>
          <w:i/>
          <w:rPrChange w:id="730" w:author="Joao Fernando Oliveira" w:date="2014-07-13T11:13:00Z">
            <w:rPr/>
          </w:rPrChange>
        </w:rPr>
        <w:t xml:space="preserve">Definir as atividades é o processo de </w:t>
      </w:r>
      <w:r w:rsidR="00350185" w:rsidRPr="0083552D">
        <w:rPr>
          <w:i/>
          <w:rPrChange w:id="731" w:author="Joao Fernando Oliveira" w:date="2014-07-13T11:13:00Z">
            <w:rPr/>
          </w:rPrChange>
        </w:rPr>
        <w:t>identificação</w:t>
      </w:r>
      <w:r w:rsidRPr="0083552D">
        <w:rPr>
          <w:i/>
          <w:rPrChange w:id="732" w:author="Joao Fernando Oliveira" w:date="2014-07-13T11:13:00Z">
            <w:rPr/>
          </w:rPrChange>
        </w:rPr>
        <w:t xml:space="preserve"> das </w:t>
      </w:r>
      <w:r w:rsidR="00350185" w:rsidRPr="0083552D">
        <w:rPr>
          <w:i/>
          <w:rPrChange w:id="733" w:author="Joao Fernando Oliveira" w:date="2014-07-13T11:13:00Z">
            <w:rPr/>
          </w:rPrChange>
        </w:rPr>
        <w:t>ações</w:t>
      </w:r>
      <w:r w:rsidRPr="0083552D">
        <w:rPr>
          <w:i/>
          <w:rPrChange w:id="734" w:author="Joao Fernando Oliveira" w:date="2014-07-13T11:13:00Z">
            <w:rPr/>
          </w:rPrChange>
        </w:rPr>
        <w:t xml:space="preserve"> </w:t>
      </w:r>
      <w:r w:rsidR="00350185" w:rsidRPr="0083552D">
        <w:rPr>
          <w:i/>
          <w:rPrChange w:id="735" w:author="Joao Fernando Oliveira" w:date="2014-07-13T11:13:00Z">
            <w:rPr/>
          </w:rPrChange>
        </w:rPr>
        <w:t>especificas</w:t>
      </w:r>
      <w:r w:rsidRPr="0083552D">
        <w:rPr>
          <w:i/>
          <w:rPrChange w:id="736" w:author="Joao Fernando Oliveira" w:date="2014-07-13T11:13:00Z">
            <w:rPr/>
          </w:rPrChange>
        </w:rPr>
        <w:t xml:space="preserve"> a serem realizadas para produzir as entregas do projeto. O processo Criar a EAP identifica as entregas no </w:t>
      </w:r>
      <w:r w:rsidR="00350185" w:rsidRPr="0083552D">
        <w:rPr>
          <w:i/>
          <w:rPrChange w:id="737" w:author="Joao Fernando Oliveira" w:date="2014-07-13T11:13:00Z">
            <w:rPr/>
          </w:rPrChange>
        </w:rPr>
        <w:t>nível</w:t>
      </w:r>
      <w:r w:rsidRPr="0083552D">
        <w:rPr>
          <w:i/>
          <w:rPrChange w:id="738" w:author="Joao Fernando Oliveira" w:date="2014-07-13T11:13:00Z">
            <w:rPr/>
          </w:rPrChange>
        </w:rPr>
        <w:t xml:space="preserve"> mais baixo da estrutura </w:t>
      </w:r>
      <w:r w:rsidR="00350185" w:rsidRPr="0083552D">
        <w:rPr>
          <w:i/>
          <w:rPrChange w:id="739" w:author="Joao Fernando Oliveira" w:date="2014-07-13T11:13:00Z">
            <w:rPr/>
          </w:rPrChange>
        </w:rPr>
        <w:t>analítica</w:t>
      </w:r>
      <w:r w:rsidRPr="0083552D">
        <w:rPr>
          <w:i/>
          <w:rPrChange w:id="740" w:author="Joao Fernando Oliveira" w:date="2014-07-13T11:13:00Z">
            <w:rPr/>
          </w:rPrChange>
        </w:rPr>
        <w:t xml:space="preserve"> do projeto (EAP), o pacote de trabalho. Esses pacotes </w:t>
      </w:r>
      <w:r w:rsidR="00350185" w:rsidRPr="0083552D">
        <w:rPr>
          <w:i/>
          <w:rPrChange w:id="741" w:author="Joao Fernando Oliveira" w:date="2014-07-13T11:13:00Z">
            <w:rPr/>
          </w:rPrChange>
        </w:rPr>
        <w:t>são</w:t>
      </w:r>
      <w:r w:rsidRPr="0083552D">
        <w:rPr>
          <w:i/>
          <w:rPrChange w:id="742" w:author="Joao Fernando Oliveira" w:date="2014-07-13T11:13:00Z">
            <w:rPr/>
          </w:rPrChange>
        </w:rPr>
        <w:t xml:space="preserve"> tipicamente decompostos em componentes menores chamados atividades que representam o trabalho </w:t>
      </w:r>
      <w:r w:rsidR="00350185" w:rsidRPr="0083552D">
        <w:rPr>
          <w:i/>
          <w:rPrChange w:id="743" w:author="Joao Fernando Oliveira" w:date="2014-07-13T11:13:00Z">
            <w:rPr/>
          </w:rPrChange>
        </w:rPr>
        <w:t>necessário</w:t>
      </w:r>
      <w:r w:rsidRPr="0083552D">
        <w:rPr>
          <w:i/>
          <w:rPrChange w:id="744" w:author="Joao Fernando Oliveira" w:date="2014-07-13T11:13:00Z">
            <w:rPr/>
          </w:rPrChange>
        </w:rPr>
        <w:t xml:space="preserve"> para completar o pacote de trabalho. As atividades proporcionam uma base</w:t>
      </w:r>
      <w:r w:rsidR="009B750A" w:rsidRPr="0083552D">
        <w:rPr>
          <w:i/>
          <w:rPrChange w:id="745" w:author="Joao Fernando Oliveira" w:date="2014-07-13T11:13:00Z">
            <w:rPr/>
          </w:rPrChange>
        </w:rPr>
        <w:t xml:space="preserve"> </w:t>
      </w:r>
      <w:r w:rsidRPr="0083552D">
        <w:rPr>
          <w:i/>
          <w:rPrChange w:id="746" w:author="Joao Fernando Oliveira" w:date="2014-07-13T11:13:00Z">
            <w:rPr/>
          </w:rPrChange>
        </w:rPr>
        <w:t xml:space="preserve">para a estimativa, desenvolvimento do cronograma, </w:t>
      </w:r>
      <w:r w:rsidR="00350185" w:rsidRPr="0083552D">
        <w:rPr>
          <w:i/>
          <w:rPrChange w:id="747" w:author="Joao Fernando Oliveira" w:date="2014-07-13T11:13:00Z">
            <w:rPr/>
          </w:rPrChange>
        </w:rPr>
        <w:t>execução</w:t>
      </w:r>
      <w:r w:rsidRPr="0083552D">
        <w:rPr>
          <w:i/>
          <w:rPrChange w:id="748" w:author="Joao Fernando Oliveira" w:date="2014-07-13T11:13:00Z">
            <w:rPr/>
          </w:rPrChange>
        </w:rPr>
        <w:t xml:space="preserve"> e monitoramento e controle do trabalho do projeto. </w:t>
      </w:r>
      <w:r w:rsidR="00350185" w:rsidRPr="0083552D">
        <w:rPr>
          <w:i/>
          <w:rPrChange w:id="749" w:author="Joao Fernando Oliveira" w:date="2014-07-13T11:13:00Z">
            <w:rPr/>
          </w:rPrChange>
        </w:rPr>
        <w:t>Implícitos</w:t>
      </w:r>
      <w:r w:rsidRPr="0083552D">
        <w:rPr>
          <w:i/>
          <w:rPrChange w:id="750" w:author="Joao Fernando Oliveira" w:date="2014-07-13T11:13:00Z">
            <w:rPr/>
          </w:rPrChange>
        </w:rPr>
        <w:t xml:space="preserve"> neste processo </w:t>
      </w:r>
      <w:r w:rsidR="00350185" w:rsidRPr="0083552D">
        <w:rPr>
          <w:i/>
          <w:rPrChange w:id="751" w:author="Joao Fernando Oliveira" w:date="2014-07-13T11:13:00Z">
            <w:rPr/>
          </w:rPrChange>
        </w:rPr>
        <w:t>estão</w:t>
      </w:r>
      <w:r w:rsidRPr="0083552D">
        <w:rPr>
          <w:i/>
          <w:rPrChange w:id="752" w:author="Joao Fernando Oliveira" w:date="2014-07-13T11:13:00Z">
            <w:rPr/>
          </w:rPrChange>
        </w:rPr>
        <w:t xml:space="preserve"> a </w:t>
      </w:r>
      <w:r w:rsidR="00350185" w:rsidRPr="0083552D">
        <w:rPr>
          <w:i/>
          <w:rPrChange w:id="753" w:author="Joao Fernando Oliveira" w:date="2014-07-13T11:13:00Z">
            <w:rPr/>
          </w:rPrChange>
        </w:rPr>
        <w:t>definição</w:t>
      </w:r>
      <w:r w:rsidRPr="0083552D">
        <w:rPr>
          <w:i/>
          <w:rPrChange w:id="754" w:author="Joao Fernando Oliveira" w:date="2014-07-13T11:13:00Z">
            <w:rPr/>
          </w:rPrChange>
        </w:rPr>
        <w:t xml:space="preserve"> e o planejamento das atividades de desenvolvimento do cronograma de tal modo que os objetivos do projeto sejam </w:t>
      </w:r>
      <w:r w:rsidR="00350185" w:rsidRPr="0083552D">
        <w:rPr>
          <w:i/>
          <w:rPrChange w:id="755" w:author="Joao Fernando Oliveira" w:date="2014-07-13T11:13:00Z">
            <w:rPr/>
          </w:rPrChange>
        </w:rPr>
        <w:t>alcançados</w:t>
      </w:r>
      <w:ins w:id="756" w:author="Joao Fernando Oliveira" w:date="2014-07-13T11:11:00Z">
        <w:r w:rsidR="0083552D">
          <w:t xml:space="preserve"> </w:t>
        </w:r>
      </w:ins>
      <w:commentRangeEnd w:id="729"/>
      <w:ins w:id="757" w:author="Joao Fernando Oliveira" w:date="2014-07-13T11:13:00Z">
        <w:r w:rsidR="0083552D">
          <w:rPr>
            <w:rStyle w:val="CommentReference"/>
          </w:rPr>
          <w:commentReference w:id="729"/>
        </w:r>
      </w:ins>
      <w:ins w:id="759" w:author="Joao Fernando Oliveira" w:date="2014-07-13T11:11:00Z">
        <w:r w:rsidR="0083552D">
          <w:t>[1]</w:t>
        </w:r>
      </w:ins>
      <w:r>
        <w:t>.</w:t>
      </w:r>
      <w:r w:rsidR="003334C8" w:rsidRPr="003334C8">
        <w:t xml:space="preserve"> </w:t>
      </w:r>
    </w:p>
    <w:p w14:paraId="79A38BC7" w14:textId="77777777" w:rsidR="003334C8" w:rsidRDefault="007B1BEB" w:rsidP="003334C8">
      <w:pPr>
        <w:ind w:firstLine="0"/>
        <w:jc w:val="center"/>
      </w:pPr>
      <w:r>
        <w:rPr>
          <w:noProof/>
          <w:lang w:val="en-US" w:eastAsia="en-US"/>
        </w:rPr>
        <w:drawing>
          <wp:inline distT="0" distB="0" distL="0" distR="0" wp14:anchorId="636FA1A0" wp14:editId="4C987468">
            <wp:extent cx="5410200" cy="1270000"/>
            <wp:effectExtent l="0" t="0" r="0" b="0"/>
            <wp:docPr id="32" name="Picture 32"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 Shot 2014-07-05 at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200" cy="1270000"/>
                    </a:xfrm>
                    <a:prstGeom prst="rect">
                      <a:avLst/>
                    </a:prstGeom>
                    <a:noFill/>
                    <a:ln>
                      <a:noFill/>
                    </a:ln>
                  </pic:spPr>
                </pic:pic>
              </a:graphicData>
            </a:graphic>
          </wp:inline>
        </w:drawing>
      </w:r>
    </w:p>
    <w:p w14:paraId="123638FF" w14:textId="77777777" w:rsidR="00BE37E2" w:rsidRPr="00BE37E2" w:rsidRDefault="007B1BEB" w:rsidP="003334C8">
      <w:pPr>
        <w:ind w:firstLine="0"/>
        <w:jc w:val="center"/>
      </w:pPr>
      <w:r>
        <w:rPr>
          <w:noProof/>
          <w:lang w:val="en-US" w:eastAsia="en-US"/>
        </w:rPr>
        <w:drawing>
          <wp:inline distT="0" distB="0" distL="0" distR="0" wp14:anchorId="0FB6883C" wp14:editId="68952017">
            <wp:extent cx="5753100" cy="3683000"/>
            <wp:effectExtent l="0" t="0" r="12700" b="0"/>
            <wp:docPr id="33" name="Picture 33"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 Shot 2014-07-05 at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683000"/>
                    </a:xfrm>
                    <a:prstGeom prst="rect">
                      <a:avLst/>
                    </a:prstGeom>
                    <a:noFill/>
                    <a:ln>
                      <a:noFill/>
                    </a:ln>
                  </pic:spPr>
                </pic:pic>
              </a:graphicData>
            </a:graphic>
          </wp:inline>
        </w:drawing>
      </w:r>
    </w:p>
    <w:p w14:paraId="45355119" w14:textId="77777777" w:rsidR="00E73614" w:rsidRDefault="00E73614" w:rsidP="00D456C9">
      <w:pPr>
        <w:pStyle w:val="Heading5"/>
      </w:pPr>
      <w:r>
        <w:t>Sequenciar as Atividades</w:t>
      </w:r>
    </w:p>
    <w:p w14:paraId="29750A58" w14:textId="77777777" w:rsidR="001C7F57" w:rsidRDefault="000926A9" w:rsidP="000926A9">
      <w:r w:rsidRPr="000926A9">
        <w:t xml:space="preserve">Sequenciar as atividades é processo de </w:t>
      </w:r>
      <w:r w:rsidR="00350185" w:rsidRPr="000926A9">
        <w:t>identificação</w:t>
      </w:r>
      <w:r w:rsidRPr="000926A9">
        <w:t xml:space="preserve"> e </w:t>
      </w:r>
      <w:r w:rsidR="00350185" w:rsidRPr="000926A9">
        <w:t>documentação</w:t>
      </w:r>
      <w:r w:rsidRPr="000926A9">
        <w:t xml:space="preserve"> dos relacionamentos entre as atividades do projeto. Essas </w:t>
      </w:r>
      <w:r w:rsidR="00350185" w:rsidRPr="000926A9">
        <w:t>são</w:t>
      </w:r>
      <w:r w:rsidRPr="000926A9">
        <w:t xml:space="preserve"> sequenciadas usando </w:t>
      </w:r>
      <w:r w:rsidR="00350185" w:rsidRPr="000926A9">
        <w:t>relações</w:t>
      </w:r>
      <w:r w:rsidRPr="000926A9">
        <w:t xml:space="preserve"> </w:t>
      </w:r>
      <w:r w:rsidR="00350185" w:rsidRPr="000926A9">
        <w:t>logicas</w:t>
      </w:r>
      <w:r w:rsidRPr="000926A9">
        <w:t xml:space="preserve">. Cada atividade e marco, com </w:t>
      </w:r>
      <w:r w:rsidR="00350185" w:rsidRPr="000926A9">
        <w:t>exceção</w:t>
      </w:r>
      <w:r w:rsidRPr="000926A9">
        <w:t xml:space="preserve"> do primeiro e do </w:t>
      </w:r>
      <w:r w:rsidR="00350185" w:rsidRPr="000926A9">
        <w:t>ultimo</w:t>
      </w:r>
      <w:r w:rsidRPr="000926A9">
        <w:t xml:space="preserve">, </w:t>
      </w:r>
      <w:r w:rsidR="00350185" w:rsidRPr="000926A9">
        <w:t>são</w:t>
      </w:r>
      <w:r w:rsidRPr="000926A9">
        <w:t xml:space="preserve"> conectados a pelo menos um predecessor e um sucessor. O uso de tempo de </w:t>
      </w:r>
      <w:r w:rsidR="00350185" w:rsidRPr="000926A9">
        <w:t>antecipação</w:t>
      </w:r>
      <w:r w:rsidRPr="000926A9">
        <w:t xml:space="preserve"> ou de espera pode ser </w:t>
      </w:r>
      <w:r w:rsidR="00350185" w:rsidRPr="000926A9">
        <w:t>necessário</w:t>
      </w:r>
      <w:r w:rsidRPr="000926A9">
        <w:t xml:space="preserve"> entre as atividades para dar suporte a um cronograma de projeto realista e </w:t>
      </w:r>
      <w:r w:rsidR="00350185" w:rsidRPr="000926A9">
        <w:t>executável</w:t>
      </w:r>
      <w:r w:rsidRPr="000926A9">
        <w:t xml:space="preserve">. O sequenciamento pode ser executado </w:t>
      </w:r>
      <w:r w:rsidR="00350185" w:rsidRPr="000926A9">
        <w:t>através</w:t>
      </w:r>
      <w:r w:rsidRPr="000926A9">
        <w:t xml:space="preserve"> do uso de software de gerenciamento de projetos ou do uso de </w:t>
      </w:r>
      <w:r w:rsidR="00350185" w:rsidRPr="000926A9">
        <w:t>técnicas</w:t>
      </w:r>
      <w:r w:rsidRPr="000926A9">
        <w:t xml:space="preserve"> manuais ou automatizadas.</w:t>
      </w:r>
    </w:p>
    <w:p w14:paraId="0A1A98C8" w14:textId="77777777" w:rsidR="000926A9" w:rsidRDefault="007B1BEB" w:rsidP="001C7F57">
      <w:pPr>
        <w:ind w:firstLine="0"/>
        <w:jc w:val="center"/>
      </w:pPr>
      <w:commentRangeStart w:id="760"/>
      <w:r>
        <w:rPr>
          <w:noProof/>
          <w:lang w:val="en-US" w:eastAsia="en-US"/>
        </w:rPr>
        <w:drawing>
          <wp:inline distT="0" distB="0" distL="0" distR="0" wp14:anchorId="3BFCF855" wp14:editId="72CFB6E2">
            <wp:extent cx="5740400" cy="1549400"/>
            <wp:effectExtent l="0" t="0" r="0" b="0"/>
            <wp:docPr id="34" name="Picture 34"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 Shot 2014-07-05 at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0400" cy="1549400"/>
                    </a:xfrm>
                    <a:prstGeom prst="rect">
                      <a:avLst/>
                    </a:prstGeom>
                    <a:noFill/>
                    <a:ln>
                      <a:noFill/>
                    </a:ln>
                  </pic:spPr>
                </pic:pic>
              </a:graphicData>
            </a:graphic>
          </wp:inline>
        </w:drawing>
      </w:r>
      <w:commentRangeEnd w:id="760"/>
      <w:r w:rsidR="0083552D">
        <w:rPr>
          <w:rStyle w:val="CommentReference"/>
        </w:rPr>
        <w:commentReference w:id="760"/>
      </w:r>
    </w:p>
    <w:p w14:paraId="3963D6B8" w14:textId="77777777" w:rsidR="00833D44" w:rsidRPr="000926A9" w:rsidRDefault="007B1BEB" w:rsidP="001C7F57">
      <w:pPr>
        <w:ind w:firstLine="0"/>
        <w:jc w:val="center"/>
      </w:pPr>
      <w:commentRangeStart w:id="761"/>
      <w:r>
        <w:rPr>
          <w:noProof/>
          <w:lang w:val="en-US" w:eastAsia="en-US"/>
        </w:rPr>
        <w:drawing>
          <wp:inline distT="0" distB="0" distL="0" distR="0" wp14:anchorId="25A7EC6C" wp14:editId="3625A980">
            <wp:extent cx="5753100" cy="3810000"/>
            <wp:effectExtent l="0" t="0" r="12700" b="0"/>
            <wp:docPr id="35" name="Picture 35"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 Shot 2014-07-05 at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commentRangeEnd w:id="761"/>
      <w:r w:rsidR="0083552D">
        <w:rPr>
          <w:rStyle w:val="CommentReference"/>
        </w:rPr>
        <w:commentReference w:id="761"/>
      </w:r>
    </w:p>
    <w:p w14:paraId="4631352C" w14:textId="77777777" w:rsidR="00BA745F" w:rsidRDefault="00BA745F" w:rsidP="00D456C9">
      <w:pPr>
        <w:pStyle w:val="Heading5"/>
      </w:pPr>
      <w:r>
        <w:t>Estimar os Recursos das Atividades</w:t>
      </w:r>
    </w:p>
    <w:p w14:paraId="68D1BB23" w14:textId="77777777" w:rsidR="00066E5F" w:rsidRDefault="00066E5F" w:rsidP="00066E5F">
      <w:commentRangeStart w:id="762"/>
      <w:r>
        <w:t xml:space="preserve">Estimar os recursos da atividade é o processo de estimativa dos tipos e quantidades de material, pessoas, equipamentos ou suprimentos que </w:t>
      </w:r>
      <w:r w:rsidR="00350185">
        <w:t>serão</w:t>
      </w:r>
      <w:r>
        <w:t xml:space="preserve"> </w:t>
      </w:r>
      <w:r w:rsidR="00350185">
        <w:t>necessários</w:t>
      </w:r>
      <w:r>
        <w:t xml:space="preserve"> para realizar cada atividade. O processo Estimar os recursos da atividade é estreitamente coordenado junto com o processo Estimar os custos</w:t>
      </w:r>
      <w:r w:rsidR="00CC3FAE">
        <w:t xml:space="preserve">. </w:t>
      </w:r>
      <w:r>
        <w:t>Por exemplo:</w:t>
      </w:r>
    </w:p>
    <w:p w14:paraId="51052BF8" w14:textId="45FD7135" w:rsidR="00066E5F" w:rsidRDefault="00066E5F" w:rsidP="00066E5F">
      <w:r>
        <w:t xml:space="preserve">• Uma equipe de um projeto de </w:t>
      </w:r>
      <w:r w:rsidR="00350185">
        <w:t>construção</w:t>
      </w:r>
      <w:r>
        <w:t xml:space="preserve"> precisará estar familiarizada com as </w:t>
      </w:r>
      <w:r w:rsidR="00350185">
        <w:t>legislações</w:t>
      </w:r>
      <w:r>
        <w:t xml:space="preserve"> de </w:t>
      </w:r>
      <w:r w:rsidR="00350185">
        <w:t>construção</w:t>
      </w:r>
      <w:r>
        <w:t xml:space="preserve"> locais. Geralmente, tal conhecimento está facilmente </w:t>
      </w:r>
      <w:r w:rsidR="00350185">
        <w:t>disponível</w:t>
      </w:r>
      <w:r>
        <w:t xml:space="preserve"> em fornecedores locais. Contudo, se o </w:t>
      </w:r>
      <w:r w:rsidR="00350185">
        <w:t>serviço</w:t>
      </w:r>
      <w:r>
        <w:t xml:space="preserve"> de </w:t>
      </w:r>
      <w:r w:rsidR="00350185">
        <w:t>mão</w:t>
      </w:r>
      <w:r>
        <w:t xml:space="preserve"> de obra local carece de </w:t>
      </w:r>
      <w:r w:rsidR="00350185">
        <w:t>experiência</w:t>
      </w:r>
      <w:r>
        <w:t xml:space="preserve"> em </w:t>
      </w:r>
      <w:r w:rsidR="00350185">
        <w:t>técnicas</w:t>
      </w:r>
      <w:r>
        <w:t xml:space="preserve"> de </w:t>
      </w:r>
      <w:r w:rsidR="00350185">
        <w:t>construção</w:t>
      </w:r>
      <w:r>
        <w:t xml:space="preserve"> incomuns ou especializadas, o custo adicional de um consultor pode ser a maneira mais efetiva de assegurar o conhecimento das </w:t>
      </w:r>
      <w:r w:rsidR="00350185">
        <w:t>legislações</w:t>
      </w:r>
      <w:r>
        <w:t xml:space="preserve"> de </w:t>
      </w:r>
      <w:r w:rsidR="00350185">
        <w:t>construção</w:t>
      </w:r>
      <w:r>
        <w:t xml:space="preserve"> locais</w:t>
      </w:r>
      <w:ins w:id="763" w:author="Joao Fernando Oliveira" w:date="2014-07-13T11:14:00Z">
        <w:r w:rsidR="0083552D">
          <w:t xml:space="preserve"> [1]</w:t>
        </w:r>
      </w:ins>
      <w:r>
        <w:t>.</w:t>
      </w:r>
    </w:p>
    <w:p w14:paraId="4E74A568" w14:textId="77777777" w:rsidR="008118D1" w:rsidRDefault="00066E5F" w:rsidP="008118D1">
      <w:r>
        <w:t xml:space="preserve">• Uma equipe de planejamento automotivo precisará estar familiarizada com as mais recentes </w:t>
      </w:r>
      <w:r w:rsidR="00350185">
        <w:t>técnicas</w:t>
      </w:r>
      <w:r>
        <w:t xml:space="preserve"> de montagem automatizada. O conhecimento </w:t>
      </w:r>
      <w:r w:rsidR="00350185">
        <w:t>necessário</w:t>
      </w:r>
      <w:r>
        <w:t xml:space="preserve"> pode ser obtido </w:t>
      </w:r>
      <w:r w:rsidR="00350185">
        <w:t>através</w:t>
      </w:r>
      <w:r>
        <w:t xml:space="preserve"> da </w:t>
      </w:r>
      <w:r w:rsidR="00350185">
        <w:t>contratação</w:t>
      </w:r>
      <w:r>
        <w:t xml:space="preserve"> de um consultor, do envio de um projetista a um </w:t>
      </w:r>
      <w:r w:rsidR="00350185">
        <w:t>seminário</w:t>
      </w:r>
      <w:r>
        <w:t xml:space="preserve"> de </w:t>
      </w:r>
      <w:r w:rsidR="00350185">
        <w:t>robótica</w:t>
      </w:r>
      <w:r>
        <w:t xml:space="preserve">, ou da </w:t>
      </w:r>
      <w:r w:rsidR="00350185">
        <w:t>inclusão</w:t>
      </w:r>
      <w:r>
        <w:t xml:space="preserve"> de </w:t>
      </w:r>
      <w:r w:rsidR="00350185">
        <w:t>alguém</w:t>
      </w:r>
      <w:r>
        <w:t xml:space="preserve"> da </w:t>
      </w:r>
      <w:r w:rsidR="00350185">
        <w:t>produção</w:t>
      </w:r>
      <w:r>
        <w:t xml:space="preserve"> como um membro da equipe do projeto.</w:t>
      </w:r>
    </w:p>
    <w:commentRangeEnd w:id="762"/>
    <w:p w14:paraId="6BFA583A" w14:textId="77777777" w:rsidR="002B4ACE" w:rsidRDefault="0083552D" w:rsidP="008118D1">
      <w:pPr>
        <w:ind w:firstLine="0"/>
        <w:jc w:val="center"/>
      </w:pPr>
      <w:r>
        <w:rPr>
          <w:rStyle w:val="CommentReference"/>
        </w:rPr>
        <w:commentReference w:id="762"/>
      </w:r>
      <w:commentRangeStart w:id="764"/>
      <w:r w:rsidR="007B1BEB">
        <w:rPr>
          <w:noProof/>
          <w:lang w:val="en-US" w:eastAsia="en-US"/>
        </w:rPr>
        <w:drawing>
          <wp:inline distT="0" distB="0" distL="0" distR="0" wp14:anchorId="5DE46B2A" wp14:editId="1EF01808">
            <wp:extent cx="5511800" cy="1422400"/>
            <wp:effectExtent l="0" t="0" r="0" b="0"/>
            <wp:docPr id="36" name="Picture 3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 Shot 2014-07-05 at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1800" cy="1422400"/>
                    </a:xfrm>
                    <a:prstGeom prst="rect">
                      <a:avLst/>
                    </a:prstGeom>
                    <a:noFill/>
                    <a:ln>
                      <a:noFill/>
                    </a:ln>
                  </pic:spPr>
                </pic:pic>
              </a:graphicData>
            </a:graphic>
          </wp:inline>
        </w:drawing>
      </w:r>
      <w:commentRangeEnd w:id="764"/>
      <w:r>
        <w:rPr>
          <w:rStyle w:val="CommentReference"/>
        </w:rPr>
        <w:commentReference w:id="764"/>
      </w:r>
    </w:p>
    <w:p w14:paraId="7E1793EA" w14:textId="77777777" w:rsidR="008118D1" w:rsidRPr="00066E5F" w:rsidRDefault="007B1BEB" w:rsidP="008118D1">
      <w:pPr>
        <w:ind w:firstLine="0"/>
        <w:jc w:val="center"/>
      </w:pPr>
      <w:commentRangeStart w:id="765"/>
      <w:r>
        <w:rPr>
          <w:noProof/>
          <w:lang w:val="en-US" w:eastAsia="en-US"/>
        </w:rPr>
        <w:drawing>
          <wp:inline distT="0" distB="0" distL="0" distR="0" wp14:anchorId="7BD6A25A" wp14:editId="741F406B">
            <wp:extent cx="5765800" cy="3797300"/>
            <wp:effectExtent l="0" t="0" r="0" b="12700"/>
            <wp:docPr id="37" name="Picture 3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 Shot 2014-07-05 at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5800" cy="3797300"/>
                    </a:xfrm>
                    <a:prstGeom prst="rect">
                      <a:avLst/>
                    </a:prstGeom>
                    <a:noFill/>
                    <a:ln>
                      <a:noFill/>
                    </a:ln>
                  </pic:spPr>
                </pic:pic>
              </a:graphicData>
            </a:graphic>
          </wp:inline>
        </w:drawing>
      </w:r>
      <w:commentRangeEnd w:id="765"/>
      <w:r w:rsidR="0083552D">
        <w:rPr>
          <w:rStyle w:val="CommentReference"/>
        </w:rPr>
        <w:commentReference w:id="765"/>
      </w:r>
      <w:r w:rsidR="001801C2">
        <w:tab/>
      </w:r>
    </w:p>
    <w:p w14:paraId="6992791B" w14:textId="77777777" w:rsidR="0096001E" w:rsidRDefault="0096001E" w:rsidP="00D456C9">
      <w:pPr>
        <w:pStyle w:val="Heading5"/>
      </w:pPr>
      <w:r>
        <w:t>Estimar as Durações das Atividades</w:t>
      </w:r>
    </w:p>
    <w:p w14:paraId="333CFFD0" w14:textId="77777777" w:rsidR="00F75F78" w:rsidRDefault="008F0614" w:rsidP="008F0614">
      <w:commentRangeStart w:id="766"/>
      <w:r>
        <w:t xml:space="preserve">Estimar as </w:t>
      </w:r>
      <w:r w:rsidR="00350185">
        <w:t>durações</w:t>
      </w:r>
      <w:r>
        <w:t xml:space="preserve"> da atividade é o processo de estimativa do </w:t>
      </w:r>
      <w:r w:rsidR="00350185">
        <w:t>numero</w:t>
      </w:r>
      <w:r>
        <w:t xml:space="preserve"> de </w:t>
      </w:r>
      <w:r w:rsidR="00350185">
        <w:t>períodos</w:t>
      </w:r>
      <w:r>
        <w:t xml:space="preserve"> de trabalho que </w:t>
      </w:r>
      <w:r w:rsidR="00350185">
        <w:t>serão</w:t>
      </w:r>
      <w:r>
        <w:t xml:space="preserve"> </w:t>
      </w:r>
      <w:r w:rsidR="00350185">
        <w:t>necessários</w:t>
      </w:r>
      <w:r>
        <w:t xml:space="preserve"> para terminar as atividades </w:t>
      </w:r>
      <w:r w:rsidR="00350185">
        <w:t>especificas</w:t>
      </w:r>
      <w:r>
        <w:t xml:space="preserve"> com os recursos estimados. A estimativa das </w:t>
      </w:r>
      <w:r w:rsidR="00350185">
        <w:t>durações</w:t>
      </w:r>
      <w:r>
        <w:t xml:space="preserve"> das atividades utiliza </w:t>
      </w:r>
      <w:r w:rsidR="00350185">
        <w:t>informações</w:t>
      </w:r>
      <w:r>
        <w:t xml:space="preserve"> sobre as atividades do escopo do projeto, tipos de recursos </w:t>
      </w:r>
      <w:r w:rsidR="00350185">
        <w:t>necessários</w:t>
      </w:r>
      <w:r>
        <w:t xml:space="preserve">, quantidades estimadas de recursos e </w:t>
      </w:r>
      <w:r w:rsidR="00350185">
        <w:t>calendários</w:t>
      </w:r>
      <w:r>
        <w:t xml:space="preserve"> de recursos. As entradas para as estimativas de </w:t>
      </w:r>
      <w:r w:rsidR="00350185">
        <w:t>duração</w:t>
      </w:r>
      <w:r>
        <w:t xml:space="preserve"> da atividade se originam da pessoa ou grupo na equipe do projeto que está mais familiarizado com a natureza do trabalho na atividade </w:t>
      </w:r>
      <w:r w:rsidR="00350185">
        <w:t>especifica</w:t>
      </w:r>
      <w:r>
        <w:t xml:space="preserve">. A estimativa da </w:t>
      </w:r>
      <w:r w:rsidR="00350185">
        <w:t>duração</w:t>
      </w:r>
      <w:r>
        <w:t xml:space="preserve"> é elaborada progressivamente e o processo considera a qualidade e a disponibilidade dos dados de entrada. Por exemplo, conforme o trabalho de engenharia e planejamento do projeto se desenvolve, dados mais detalhados e precisos se tornam </w:t>
      </w:r>
      <w:r w:rsidR="00350185">
        <w:t>disponíveis</w:t>
      </w:r>
      <w:r>
        <w:t xml:space="preserve"> e a </w:t>
      </w:r>
      <w:r w:rsidR="00350185">
        <w:t>precisão</w:t>
      </w:r>
      <w:r>
        <w:t xml:space="preserve"> das estimativas de </w:t>
      </w:r>
      <w:r w:rsidR="00350185">
        <w:t>duração</w:t>
      </w:r>
      <w:r>
        <w:t xml:space="preserve"> melhora. Portanto, a estimativa da </w:t>
      </w:r>
      <w:r w:rsidR="00350185">
        <w:t>duração</w:t>
      </w:r>
      <w:r>
        <w:t xml:space="preserve"> pode ser assumida como sendo progressivamente mais</w:t>
      </w:r>
      <w:r w:rsidR="00F75F78">
        <w:t xml:space="preserve"> precisa e de melhor qualidade.</w:t>
      </w:r>
    </w:p>
    <w:p w14:paraId="462EA3D5" w14:textId="77777777" w:rsidR="008F0614" w:rsidRDefault="008F0614" w:rsidP="008F0614">
      <w:r>
        <w:t xml:space="preserve">Esse processo requer que a quantidade do </w:t>
      </w:r>
      <w:r w:rsidR="00350185">
        <w:t>esforço</w:t>
      </w:r>
      <w:r>
        <w:t xml:space="preserve"> de trabalho </w:t>
      </w:r>
      <w:r w:rsidR="00350185">
        <w:t>necessário</w:t>
      </w:r>
      <w:r>
        <w:t xml:space="preserve"> e que a quantidade de recursos a ser aplicada para completar a atividade sejam estimados; esses </w:t>
      </w:r>
      <w:r w:rsidR="00350185">
        <w:t>são</w:t>
      </w:r>
      <w:r>
        <w:t xml:space="preserve"> usados para aproximar o </w:t>
      </w:r>
      <w:r w:rsidR="00350185">
        <w:t>numero</w:t>
      </w:r>
      <w:r>
        <w:t xml:space="preserve"> de </w:t>
      </w:r>
      <w:r w:rsidR="00350185">
        <w:t>períodos</w:t>
      </w:r>
      <w:r>
        <w:t xml:space="preserve"> de trabalho (</w:t>
      </w:r>
      <w:r w:rsidR="00350185">
        <w:t>duração</w:t>
      </w:r>
      <w:r>
        <w:t xml:space="preserve"> da atividade) </w:t>
      </w:r>
      <w:r w:rsidR="00350185">
        <w:t>necessários</w:t>
      </w:r>
      <w:r>
        <w:t xml:space="preserve"> para o </w:t>
      </w:r>
      <w:r w:rsidR="00350185">
        <w:t>termino</w:t>
      </w:r>
      <w:r>
        <w:t xml:space="preserve"> da atividade. Todos os dados e premissas que suportam a estimativa </w:t>
      </w:r>
      <w:r w:rsidR="00350185">
        <w:t>são</w:t>
      </w:r>
      <w:r>
        <w:t xml:space="preserve"> documentados para cada estimativa de </w:t>
      </w:r>
      <w:r w:rsidR="00350185">
        <w:t>duração</w:t>
      </w:r>
      <w:r>
        <w:t xml:space="preserve"> de atividade.</w:t>
      </w:r>
    </w:p>
    <w:p w14:paraId="064FF0FC" w14:textId="77777777" w:rsidR="008F0614" w:rsidRDefault="008F0614" w:rsidP="008F0614">
      <w:r>
        <w:t xml:space="preserve">A maior parte dos softwares de gerenciamento de projetos para </w:t>
      </w:r>
      <w:r w:rsidR="00350185">
        <w:t>elaboração</w:t>
      </w:r>
      <w:r>
        <w:t xml:space="preserve"> de cronogramas manipulará essa </w:t>
      </w:r>
      <w:r w:rsidR="00350185">
        <w:t>situação</w:t>
      </w:r>
      <w:r>
        <w:t xml:space="preserve"> </w:t>
      </w:r>
      <w:r w:rsidR="00350185">
        <w:t>através</w:t>
      </w:r>
      <w:r>
        <w:t xml:space="preserve"> do uso de um </w:t>
      </w:r>
      <w:r w:rsidR="00350185">
        <w:t>calendário</w:t>
      </w:r>
      <w:r>
        <w:t xml:space="preserve"> do projeto e </w:t>
      </w:r>
      <w:r w:rsidR="00350185">
        <w:t>calendários</w:t>
      </w:r>
      <w:r>
        <w:t xml:space="preserve"> alter</w:t>
      </w:r>
      <w:r w:rsidR="00350185">
        <w:t>nativos de recursos de trabalho/período</w:t>
      </w:r>
      <w:r>
        <w:t xml:space="preserve"> que </w:t>
      </w:r>
      <w:r w:rsidR="00350185">
        <w:t>são</w:t>
      </w:r>
      <w:r>
        <w:t xml:space="preserve"> normalmente identificados pelos recursos que requerem </w:t>
      </w:r>
      <w:r w:rsidR="00350185">
        <w:t>períodos</w:t>
      </w:r>
      <w:r>
        <w:t xml:space="preserve"> de trabalho </w:t>
      </w:r>
      <w:r w:rsidR="00350185">
        <w:t>específicos</w:t>
      </w:r>
      <w:r>
        <w:t xml:space="preserve">. </w:t>
      </w:r>
      <w:r w:rsidR="00350185">
        <w:t>Além</w:t>
      </w:r>
      <w:r>
        <w:t xml:space="preserve"> da </w:t>
      </w:r>
      <w:r w:rsidR="00350185">
        <w:t>logica</w:t>
      </w:r>
      <w:r>
        <w:t xml:space="preserve"> de sequenciamento, as atividades </w:t>
      </w:r>
      <w:r w:rsidR="00350185">
        <w:t>serão</w:t>
      </w:r>
      <w:r>
        <w:t xml:space="preserve"> executadas de acordo com o </w:t>
      </w:r>
      <w:r w:rsidR="00350185">
        <w:t>calendário</w:t>
      </w:r>
      <w:r>
        <w:t xml:space="preserve"> do projeto e os </w:t>
      </w:r>
      <w:r w:rsidR="00350185">
        <w:t>calendários</w:t>
      </w:r>
      <w:r>
        <w:t xml:space="preserve"> de recurso apropriados</w:t>
      </w:r>
      <w:commentRangeEnd w:id="766"/>
      <w:r w:rsidR="0083552D">
        <w:rPr>
          <w:rStyle w:val="CommentReference"/>
        </w:rPr>
        <w:commentReference w:id="766"/>
      </w:r>
      <w:r>
        <w:t>.</w:t>
      </w:r>
    </w:p>
    <w:p w14:paraId="43DC956A" w14:textId="77777777" w:rsidR="00190DB6" w:rsidRDefault="00190DB6" w:rsidP="008F0614"/>
    <w:p w14:paraId="005CE13F" w14:textId="77777777" w:rsidR="00071543" w:rsidRDefault="007B1BEB" w:rsidP="00071543">
      <w:pPr>
        <w:ind w:firstLine="0"/>
        <w:jc w:val="center"/>
      </w:pPr>
      <w:commentRangeStart w:id="767"/>
      <w:r>
        <w:rPr>
          <w:noProof/>
          <w:lang w:val="en-US" w:eastAsia="en-US"/>
        </w:rPr>
        <w:drawing>
          <wp:inline distT="0" distB="0" distL="0" distR="0" wp14:anchorId="6DF72E19" wp14:editId="3EB05E35">
            <wp:extent cx="5626100" cy="1993900"/>
            <wp:effectExtent l="0" t="0" r="12700" b="12700"/>
            <wp:docPr id="38" name="Picture 38"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 Shot 2014-07-05 at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6100" cy="1993900"/>
                    </a:xfrm>
                    <a:prstGeom prst="rect">
                      <a:avLst/>
                    </a:prstGeom>
                    <a:noFill/>
                    <a:ln>
                      <a:noFill/>
                    </a:ln>
                  </pic:spPr>
                </pic:pic>
              </a:graphicData>
            </a:graphic>
          </wp:inline>
        </w:drawing>
      </w:r>
      <w:commentRangeEnd w:id="767"/>
      <w:r w:rsidR="0083552D">
        <w:rPr>
          <w:rStyle w:val="CommentReference"/>
        </w:rPr>
        <w:commentReference w:id="767"/>
      </w:r>
    </w:p>
    <w:p w14:paraId="0639EA48" w14:textId="77777777" w:rsidR="00A257BC" w:rsidRPr="008F0614" w:rsidRDefault="007B1BEB" w:rsidP="00071543">
      <w:pPr>
        <w:ind w:firstLine="0"/>
        <w:jc w:val="center"/>
      </w:pPr>
      <w:commentRangeStart w:id="768"/>
      <w:r>
        <w:rPr>
          <w:noProof/>
          <w:lang w:val="en-US" w:eastAsia="en-US"/>
        </w:rPr>
        <w:drawing>
          <wp:inline distT="0" distB="0" distL="0" distR="0" wp14:anchorId="0F1AEB1A" wp14:editId="16BA01BD">
            <wp:extent cx="5753100" cy="4394200"/>
            <wp:effectExtent l="0" t="0" r="12700" b="0"/>
            <wp:docPr id="39" name="Picture 39"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Shot 2014-07-05 at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394200"/>
                    </a:xfrm>
                    <a:prstGeom prst="rect">
                      <a:avLst/>
                    </a:prstGeom>
                    <a:noFill/>
                    <a:ln>
                      <a:noFill/>
                    </a:ln>
                  </pic:spPr>
                </pic:pic>
              </a:graphicData>
            </a:graphic>
          </wp:inline>
        </w:drawing>
      </w:r>
      <w:commentRangeEnd w:id="768"/>
      <w:r w:rsidR="0083552D">
        <w:rPr>
          <w:rStyle w:val="CommentReference"/>
        </w:rPr>
        <w:commentReference w:id="768"/>
      </w:r>
    </w:p>
    <w:p w14:paraId="76DD8F11" w14:textId="77777777" w:rsidR="00E53710" w:rsidRDefault="00E53710" w:rsidP="00D456C9">
      <w:pPr>
        <w:pStyle w:val="Heading5"/>
      </w:pPr>
      <w:r>
        <w:t>Desenvolver o Cronograma</w:t>
      </w:r>
    </w:p>
    <w:p w14:paraId="2CC66F42" w14:textId="77777777" w:rsidR="006417DC" w:rsidRDefault="006417DC" w:rsidP="006417DC">
      <w:commentRangeStart w:id="769"/>
      <w:r>
        <w:t xml:space="preserve">Desenvolver o cronograma é o processo de </w:t>
      </w:r>
      <w:r w:rsidR="00350185">
        <w:t>analise</w:t>
      </w:r>
      <w:r>
        <w:t xml:space="preserve"> de </w:t>
      </w:r>
      <w:r w:rsidR="00350185">
        <w:t>sequencias</w:t>
      </w:r>
      <w:r>
        <w:t xml:space="preserve"> das atividades, suas </w:t>
      </w:r>
      <w:r w:rsidR="00350185">
        <w:t>durações</w:t>
      </w:r>
      <w:r>
        <w:t xml:space="preserve">, recursos </w:t>
      </w:r>
      <w:r w:rsidR="00350185">
        <w:t>necessários</w:t>
      </w:r>
      <w:r>
        <w:t xml:space="preserve"> e </w:t>
      </w:r>
      <w:r w:rsidR="00350185">
        <w:t>restrições</w:t>
      </w:r>
      <w:r>
        <w:t xml:space="preserve"> do cronograma visando criar o cronograma do projeto. A entrada das atividades, </w:t>
      </w:r>
      <w:r w:rsidR="00350185">
        <w:t>durações</w:t>
      </w:r>
      <w:r>
        <w:t xml:space="preserve"> e recursos na ferramenta de </w:t>
      </w:r>
      <w:r w:rsidR="00350185">
        <w:t>elaboração</w:t>
      </w:r>
      <w:r>
        <w:t xml:space="preserve"> de cronograma gera um cronograma com datas planejadas para completar as atividades do projeto. O desenvolvimento de um cronograma de projeto </w:t>
      </w:r>
      <w:r w:rsidR="00350185">
        <w:t>aceitável</w:t>
      </w:r>
      <w:r>
        <w:t xml:space="preserve"> é frequentemente um processo iterativo. Determina as datas planejadas de </w:t>
      </w:r>
      <w:r w:rsidR="00350185">
        <w:t>inicio</w:t>
      </w:r>
      <w:r>
        <w:t xml:space="preserve"> e de </w:t>
      </w:r>
      <w:r w:rsidR="00350185">
        <w:t>termino</w:t>
      </w:r>
      <w:r>
        <w:t xml:space="preserve"> para as atividades e marcos do projeto. Pode requerer a </w:t>
      </w:r>
      <w:r w:rsidR="00350185">
        <w:t>analise</w:t>
      </w:r>
      <w:r>
        <w:t xml:space="preserve"> e </w:t>
      </w:r>
      <w:r w:rsidR="00350185">
        <w:t>revisão</w:t>
      </w:r>
      <w:r>
        <w:t xml:space="preserve"> das estimativas de </w:t>
      </w:r>
      <w:r w:rsidR="00350185">
        <w:t>duração</w:t>
      </w:r>
      <w:r>
        <w:t xml:space="preserve"> e de recursos para criar um cronograma aprovado do projeto que pode servir como linha de base para acompanhar o seu progresso. A </w:t>
      </w:r>
      <w:r w:rsidR="00350185">
        <w:t>revisão</w:t>
      </w:r>
      <w:r>
        <w:t xml:space="preserve"> e a </w:t>
      </w:r>
      <w:r w:rsidR="00350185">
        <w:t>manutenção</w:t>
      </w:r>
      <w:r>
        <w:t xml:space="preserve"> de um cronograma </w:t>
      </w:r>
      <w:r w:rsidR="00350185">
        <w:t>realista</w:t>
      </w:r>
      <w:r>
        <w:t xml:space="preserve"> continua sendo executada durante todo o projeto à medida que o trabalho progride, o plano de gerenciamento do projeto muda e a natureza dos eventos de riscos evolui.</w:t>
      </w:r>
      <w:commentRangeEnd w:id="769"/>
      <w:r w:rsidR="0083552D">
        <w:rPr>
          <w:rStyle w:val="CommentReference"/>
        </w:rPr>
        <w:commentReference w:id="769"/>
      </w:r>
    </w:p>
    <w:p w14:paraId="53A6EFD9" w14:textId="77777777" w:rsidR="001608B5" w:rsidRDefault="007B1BEB" w:rsidP="001608B5">
      <w:pPr>
        <w:ind w:firstLine="0"/>
        <w:jc w:val="center"/>
      </w:pPr>
      <w:commentRangeStart w:id="770"/>
      <w:r>
        <w:rPr>
          <w:noProof/>
          <w:lang w:val="en-US" w:eastAsia="en-US"/>
        </w:rPr>
        <w:drawing>
          <wp:inline distT="0" distB="0" distL="0" distR="0" wp14:anchorId="78E17976" wp14:editId="7CFDA0D8">
            <wp:extent cx="5549900" cy="2463800"/>
            <wp:effectExtent l="0" t="0" r="12700" b="0"/>
            <wp:docPr id="40" name="Picture 40"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 Shot 2014-07-05 at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900" cy="2463800"/>
                    </a:xfrm>
                    <a:prstGeom prst="rect">
                      <a:avLst/>
                    </a:prstGeom>
                    <a:noFill/>
                    <a:ln>
                      <a:noFill/>
                    </a:ln>
                  </pic:spPr>
                </pic:pic>
              </a:graphicData>
            </a:graphic>
          </wp:inline>
        </w:drawing>
      </w:r>
    </w:p>
    <w:p w14:paraId="464C2C80" w14:textId="77777777" w:rsidR="001608B5" w:rsidRPr="006417DC" w:rsidRDefault="007B1BEB" w:rsidP="001608B5">
      <w:pPr>
        <w:ind w:firstLine="0"/>
        <w:jc w:val="center"/>
      </w:pPr>
      <w:r>
        <w:rPr>
          <w:noProof/>
          <w:lang w:val="en-US" w:eastAsia="en-US"/>
        </w:rPr>
        <w:drawing>
          <wp:inline distT="0" distB="0" distL="0" distR="0" wp14:anchorId="29107DC6" wp14:editId="78B5DFC8">
            <wp:extent cx="5753100" cy="4762500"/>
            <wp:effectExtent l="0" t="0" r="12700" b="12700"/>
            <wp:docPr id="41" name="Picture 41"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 Shot 2014-07-05 at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762500"/>
                    </a:xfrm>
                    <a:prstGeom prst="rect">
                      <a:avLst/>
                    </a:prstGeom>
                    <a:noFill/>
                    <a:ln>
                      <a:noFill/>
                    </a:ln>
                  </pic:spPr>
                </pic:pic>
              </a:graphicData>
            </a:graphic>
          </wp:inline>
        </w:drawing>
      </w:r>
    </w:p>
    <w:p w14:paraId="73540E14" w14:textId="77777777" w:rsidR="00135BF0" w:rsidRDefault="00135BF0" w:rsidP="00D456C9">
      <w:pPr>
        <w:pStyle w:val="Heading4"/>
        <w:ind w:left="864" w:hanging="864"/>
      </w:pPr>
      <w:r>
        <w:t>Custos</w:t>
      </w:r>
    </w:p>
    <w:p w14:paraId="7AACFE76" w14:textId="77777777" w:rsidR="00654B75" w:rsidRPr="008E7045" w:rsidRDefault="00654B75" w:rsidP="00654B75">
      <w:r>
        <w:t xml:space="preserve">Nesta seção são modelados os processos de </w:t>
      </w:r>
      <w:r w:rsidR="004B6458">
        <w:t>Custos</w:t>
      </w:r>
      <w:r>
        <w:t xml:space="preserve"> contidos no grupo de Planejamento.</w:t>
      </w:r>
    </w:p>
    <w:p w14:paraId="59AAF5F8" w14:textId="77777777" w:rsidR="00654B75" w:rsidRPr="00654B75" w:rsidRDefault="00654B75" w:rsidP="00654B75"/>
    <w:p w14:paraId="0EAB03BD" w14:textId="77777777" w:rsidR="00F763F1" w:rsidRDefault="00F763F1" w:rsidP="00D456C9">
      <w:pPr>
        <w:pStyle w:val="Heading5"/>
      </w:pPr>
      <w:r>
        <w:t>Estimar Custos</w:t>
      </w:r>
    </w:p>
    <w:p w14:paraId="51BB1891" w14:textId="77777777" w:rsidR="002476B7" w:rsidRDefault="002476B7" w:rsidP="002476B7">
      <w:r>
        <w:t xml:space="preserve">Estimar os custos é o processo de desenvolvimento de uma estimativa dos recursos </w:t>
      </w:r>
      <w:r w:rsidR="00350185">
        <w:t>monetários</w:t>
      </w:r>
      <w:r>
        <w:t xml:space="preserve"> </w:t>
      </w:r>
      <w:r w:rsidR="00350185">
        <w:t>necessários</w:t>
      </w:r>
      <w:r>
        <w:t xml:space="preserve"> para executar as atividades do projeto. As estimativas de custo </w:t>
      </w:r>
      <w:r w:rsidR="00350185">
        <w:t>são</w:t>
      </w:r>
      <w:r>
        <w:t xml:space="preserve"> um </w:t>
      </w:r>
      <w:r w:rsidR="00350185">
        <w:t>prognostico</w:t>
      </w:r>
      <w:r>
        <w:t xml:space="preserve"> baseado na </w:t>
      </w:r>
      <w:r w:rsidR="00350185">
        <w:t>informação</w:t>
      </w:r>
      <w:r>
        <w:t xml:space="preserve"> conhecida num determinado momento. Incluem a </w:t>
      </w:r>
      <w:r w:rsidR="00350185">
        <w:t>identificação</w:t>
      </w:r>
      <w:r>
        <w:t xml:space="preserve"> e a </w:t>
      </w:r>
      <w:r w:rsidR="00350185">
        <w:t>consideração</w:t>
      </w:r>
      <w:r>
        <w:t xml:space="preserve"> das alternativas de custo para iniciar e terminar o projeto. </w:t>
      </w:r>
      <w:r w:rsidR="00350185">
        <w:t>Compensações</w:t>
      </w:r>
      <w:r>
        <w:t xml:space="preserve"> de custos e riscos devem ser consideradas, como fazer versus comprar, comprar versus alugar e o compartilhamento de recursos para </w:t>
      </w:r>
      <w:r w:rsidR="00350185">
        <w:t>alcançar</w:t>
      </w:r>
      <w:r>
        <w:t xml:space="preserve"> custos otimizados para o projeto.</w:t>
      </w:r>
    </w:p>
    <w:p w14:paraId="11AA4147" w14:textId="77777777" w:rsidR="002476B7" w:rsidRDefault="002476B7" w:rsidP="002476B7">
      <w:r>
        <w:t xml:space="preserve">Estimativas de custos </w:t>
      </w:r>
      <w:r w:rsidR="00350185">
        <w:t>são</w:t>
      </w:r>
      <w:r>
        <w:t xml:space="preserve"> geralmente expressas em unidades de alguma moeda (por exemplo, </w:t>
      </w:r>
      <w:r w:rsidR="00350185">
        <w:t>dólar</w:t>
      </w:r>
      <w:r>
        <w:t xml:space="preserve">, euro, iene, etc.), embora em alguns casos outras unidades de medida, como horas ou dias de pessoal, sejam usadas para facilitar as </w:t>
      </w:r>
      <w:r w:rsidR="00350185">
        <w:t>comparações</w:t>
      </w:r>
      <w:r>
        <w:t xml:space="preserve"> </w:t>
      </w:r>
      <w:r w:rsidR="00350185">
        <w:t>através</w:t>
      </w:r>
      <w:r>
        <w:t xml:space="preserve"> da </w:t>
      </w:r>
      <w:r w:rsidR="00350185">
        <w:t>eliminação</w:t>
      </w:r>
      <w:r>
        <w:t xml:space="preserve"> dos efeitos das </w:t>
      </w:r>
      <w:r w:rsidR="00350185">
        <w:t>flutuações</w:t>
      </w:r>
      <w:r>
        <w:t xml:space="preserve"> das moedas.</w:t>
      </w:r>
    </w:p>
    <w:p w14:paraId="4B970906" w14:textId="77777777" w:rsidR="002476B7" w:rsidRDefault="002476B7" w:rsidP="002476B7">
      <w:r>
        <w:t xml:space="preserve">As estimativas de custos devem ser refinadas durante o curso do projeto para refletir detalhes adicionais que se tornarem </w:t>
      </w:r>
      <w:r w:rsidR="00350185">
        <w:t>disponíveis</w:t>
      </w:r>
      <w:r>
        <w:t xml:space="preserve">. A </w:t>
      </w:r>
      <w:r w:rsidR="00350185">
        <w:t>precisão</w:t>
      </w:r>
      <w:r>
        <w:t xml:space="preserve"> da estimativa de um projeto aumentará conforme o mesmo progride no seu ciclo de vida. Portanto, a estimativa de custos é um processo iterativo de fase para fase. Por exemplo, um projeto na fase inicial poderia ter uma ordem de grandeza (ROM sigla do </w:t>
      </w:r>
      <w:r w:rsidR="00350185">
        <w:t>inglês</w:t>
      </w:r>
      <w:r>
        <w:t xml:space="preserve">) estimada na faixa de ±50%. Mais tarde, conforme mais </w:t>
      </w:r>
      <w:r w:rsidR="00350185">
        <w:t>informações</w:t>
      </w:r>
      <w:r>
        <w:t xml:space="preserve"> </w:t>
      </w:r>
      <w:r w:rsidR="00350185">
        <w:t>são</w:t>
      </w:r>
      <w:r>
        <w:t xml:space="preserve"> conhecidas, as estimativas podem estreitar para uma faixa de ±10%. Em algumas </w:t>
      </w:r>
      <w:r w:rsidR="00350185">
        <w:t>organizações</w:t>
      </w:r>
      <w:r>
        <w:t xml:space="preserve">, existem diretrizes para quando tais refinamentos podem ser feitos e o grau de </w:t>
      </w:r>
      <w:r w:rsidR="00350185">
        <w:t>exatidão</w:t>
      </w:r>
      <w:r>
        <w:t xml:space="preserve"> esperado.</w:t>
      </w:r>
    </w:p>
    <w:p w14:paraId="7C4208E9" w14:textId="77777777" w:rsidR="002476B7" w:rsidRDefault="002476B7" w:rsidP="002476B7">
      <w:r>
        <w:t xml:space="preserve">Fontes de entradas de </w:t>
      </w:r>
      <w:r w:rsidR="00350185">
        <w:t>informações</w:t>
      </w:r>
      <w:r>
        <w:t xml:space="preserve"> </w:t>
      </w:r>
      <w:r w:rsidR="00350185">
        <w:t>são</w:t>
      </w:r>
      <w:r>
        <w:t xml:space="preserve"> derivadas das </w:t>
      </w:r>
      <w:r w:rsidR="00350185">
        <w:t>saídas</w:t>
      </w:r>
      <w:r>
        <w:t xml:space="preserve"> dos processos do projeto em outras </w:t>
      </w:r>
      <w:r w:rsidR="00350185">
        <w:t>áreas</w:t>
      </w:r>
      <w:r>
        <w:t xml:space="preserve"> de conhecimento. </w:t>
      </w:r>
      <w:r w:rsidR="00350185">
        <w:t>Após</w:t>
      </w:r>
      <w:r>
        <w:t xml:space="preserve"> serem recebidas, todas essas </w:t>
      </w:r>
      <w:r w:rsidR="00350185">
        <w:t>informações</w:t>
      </w:r>
      <w:r>
        <w:t xml:space="preserve"> </w:t>
      </w:r>
      <w:r w:rsidR="00350185">
        <w:t>ficarão</w:t>
      </w:r>
      <w:r>
        <w:t xml:space="preserve"> </w:t>
      </w:r>
      <w:r w:rsidR="00350185">
        <w:t>disponíveis</w:t>
      </w:r>
      <w:r>
        <w:t xml:space="preserve"> como entradas para os </w:t>
      </w:r>
      <w:r w:rsidR="00350185">
        <w:t>três</w:t>
      </w:r>
      <w:r>
        <w:t xml:space="preserve"> processos de gerenciamento dos custos.</w:t>
      </w:r>
    </w:p>
    <w:p w14:paraId="0C5CDBC4" w14:textId="77777777" w:rsidR="002476B7" w:rsidRPr="002476B7" w:rsidRDefault="002476B7" w:rsidP="008B5C41">
      <w:r>
        <w:t xml:space="preserve">Os custos </w:t>
      </w:r>
      <w:r w:rsidR="00350185">
        <w:t>são</w:t>
      </w:r>
      <w:r>
        <w:t xml:space="preserve"> estimados para todos os recursos que </w:t>
      </w:r>
      <w:r w:rsidR="00350185">
        <w:t>serão</w:t>
      </w:r>
      <w:r>
        <w:t xml:space="preserve"> cobrados do projeto. Isso inclui, mas </w:t>
      </w:r>
      <w:r w:rsidR="00350185">
        <w:t>não</w:t>
      </w:r>
      <w:r>
        <w:t xml:space="preserve"> se limita a </w:t>
      </w:r>
      <w:r w:rsidR="00350185">
        <w:t>mão</w:t>
      </w:r>
      <w:r>
        <w:t xml:space="preserve"> de obra, materiais, equipamentos, </w:t>
      </w:r>
      <w:r w:rsidR="00350185">
        <w:t>serviços</w:t>
      </w:r>
      <w:r>
        <w:t xml:space="preserve"> e </w:t>
      </w:r>
      <w:r w:rsidR="00350185">
        <w:t>instalações</w:t>
      </w:r>
      <w:r>
        <w:t>, assim como</w:t>
      </w:r>
      <w:r w:rsidR="008B5C41">
        <w:t xml:space="preserve"> </w:t>
      </w:r>
      <w:r>
        <w:t xml:space="preserve">categorias especiais como </w:t>
      </w:r>
      <w:r w:rsidR="00350185">
        <w:t>provisão</w:t>
      </w:r>
      <w:r>
        <w:t xml:space="preserve"> para </w:t>
      </w:r>
      <w:r w:rsidR="00350185">
        <w:t>inflação</w:t>
      </w:r>
      <w:r>
        <w:t xml:space="preserve"> ou custos de </w:t>
      </w:r>
      <w:r w:rsidR="00350185">
        <w:t>contingencias</w:t>
      </w:r>
      <w:r>
        <w:t xml:space="preserve">. Uma estimativa de custo é uma </w:t>
      </w:r>
      <w:r w:rsidR="00350185">
        <w:t>avaliação</w:t>
      </w:r>
      <w:r>
        <w:t xml:space="preserve"> quantitativa dos custos </w:t>
      </w:r>
      <w:r w:rsidR="00350185">
        <w:t>prováveis</w:t>
      </w:r>
      <w:r>
        <w:t xml:space="preserve"> dos recursos </w:t>
      </w:r>
      <w:r w:rsidR="00350185">
        <w:t>necessários</w:t>
      </w:r>
      <w:r>
        <w:t xml:space="preserve"> para completar a atividade.</w:t>
      </w:r>
    </w:p>
    <w:p w14:paraId="6167B143" w14:textId="77777777" w:rsidR="00983C8C" w:rsidRDefault="007B1BEB" w:rsidP="00733E2C">
      <w:pPr>
        <w:ind w:firstLine="0"/>
        <w:jc w:val="center"/>
      </w:pPr>
      <w:r>
        <w:rPr>
          <w:noProof/>
          <w:lang w:val="en-US" w:eastAsia="en-US"/>
        </w:rPr>
        <w:drawing>
          <wp:inline distT="0" distB="0" distL="0" distR="0" wp14:anchorId="7456E71A" wp14:editId="44ECBC91">
            <wp:extent cx="5422900" cy="1854200"/>
            <wp:effectExtent l="0" t="0" r="12700" b="0"/>
            <wp:docPr id="42" name="Picture 42"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 Shot 2014-07-05 at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22900" cy="1854200"/>
                    </a:xfrm>
                    <a:prstGeom prst="rect">
                      <a:avLst/>
                    </a:prstGeom>
                    <a:noFill/>
                    <a:ln>
                      <a:noFill/>
                    </a:ln>
                  </pic:spPr>
                </pic:pic>
              </a:graphicData>
            </a:graphic>
          </wp:inline>
        </w:drawing>
      </w:r>
    </w:p>
    <w:p w14:paraId="620846FB" w14:textId="77777777" w:rsidR="00733E2C" w:rsidRPr="00983C8C" w:rsidRDefault="007B1BEB" w:rsidP="00733E2C">
      <w:pPr>
        <w:ind w:firstLine="0"/>
        <w:jc w:val="center"/>
      </w:pPr>
      <w:r>
        <w:rPr>
          <w:noProof/>
          <w:lang w:val="en-US" w:eastAsia="en-US"/>
        </w:rPr>
        <w:drawing>
          <wp:inline distT="0" distB="0" distL="0" distR="0" wp14:anchorId="490AE4B6" wp14:editId="41F4F262">
            <wp:extent cx="5753100" cy="3060700"/>
            <wp:effectExtent l="0" t="0" r="12700" b="12700"/>
            <wp:docPr id="43" name="Picture 43"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 Shot 2014-07-05 at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060700"/>
                    </a:xfrm>
                    <a:prstGeom prst="rect">
                      <a:avLst/>
                    </a:prstGeom>
                    <a:noFill/>
                    <a:ln>
                      <a:noFill/>
                    </a:ln>
                  </pic:spPr>
                </pic:pic>
              </a:graphicData>
            </a:graphic>
          </wp:inline>
        </w:drawing>
      </w:r>
    </w:p>
    <w:p w14:paraId="7297FDBF" w14:textId="77777777" w:rsidR="00B96A1F" w:rsidRDefault="00B96A1F" w:rsidP="00580AAC">
      <w:pPr>
        <w:pStyle w:val="Heading5"/>
      </w:pPr>
      <w:r>
        <w:t>Determinar o Orçamento</w:t>
      </w:r>
    </w:p>
    <w:p w14:paraId="4BEE7E2C" w14:textId="77777777" w:rsidR="002C302D" w:rsidRDefault="002C302D" w:rsidP="002C302D">
      <w:r>
        <w:t xml:space="preserve">Determinar o </w:t>
      </w:r>
      <w:r w:rsidR="00350185">
        <w:t>orçamento</w:t>
      </w:r>
      <w:r>
        <w:t xml:space="preserve"> é o processo de </w:t>
      </w:r>
      <w:r w:rsidR="00350185">
        <w:t>agregação</w:t>
      </w:r>
      <w:r>
        <w:t xml:space="preserve"> dos custos estimados de atividades individuais ou pacotes de trabalho para estabelecer uma linha de base dos custos autorizada. Essa linha de base inclui todos os </w:t>
      </w:r>
      <w:r w:rsidR="00350185">
        <w:t>orçamentos</w:t>
      </w:r>
      <w:r>
        <w:t xml:space="preserve"> autorizados, mas exclui as reservas de gerenciamento.</w:t>
      </w:r>
    </w:p>
    <w:p w14:paraId="176B4C82" w14:textId="77777777" w:rsidR="002C302D" w:rsidRDefault="002C302D" w:rsidP="002C302D">
      <w:r>
        <w:t xml:space="preserve">Os </w:t>
      </w:r>
      <w:r w:rsidR="00350185">
        <w:t>orçamentos</w:t>
      </w:r>
      <w:r>
        <w:t xml:space="preserve"> do projeto </w:t>
      </w:r>
      <w:r w:rsidR="00350185">
        <w:t>compõem</w:t>
      </w:r>
      <w:r>
        <w:t xml:space="preserve"> os recursos financeiros autorizados para executar o projeto. O desempenho dos custos do projeto </w:t>
      </w:r>
      <w:r w:rsidR="00350185">
        <w:t>será</w:t>
      </w:r>
      <w:r>
        <w:t xml:space="preserve">́ medido em </w:t>
      </w:r>
      <w:r w:rsidR="00350185">
        <w:t>relação</w:t>
      </w:r>
      <w:r>
        <w:t xml:space="preserve"> ao </w:t>
      </w:r>
      <w:r w:rsidR="00350185">
        <w:t>orçamento</w:t>
      </w:r>
      <w:r>
        <w:t xml:space="preserve"> autorizado.</w:t>
      </w:r>
    </w:p>
    <w:p w14:paraId="0A62C7A2" w14:textId="77777777" w:rsidR="002C302D" w:rsidRDefault="007B1BEB" w:rsidP="00510B68">
      <w:pPr>
        <w:ind w:firstLine="0"/>
        <w:jc w:val="center"/>
      </w:pPr>
      <w:r>
        <w:rPr>
          <w:noProof/>
          <w:lang w:val="en-US" w:eastAsia="en-US"/>
        </w:rPr>
        <w:drawing>
          <wp:inline distT="0" distB="0" distL="0" distR="0" wp14:anchorId="6D037264" wp14:editId="38484989">
            <wp:extent cx="5473700" cy="1739900"/>
            <wp:effectExtent l="0" t="0" r="12700" b="12700"/>
            <wp:docPr id="44" name="Picture 44"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 Shot 2014-07-05 at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3700" cy="1739900"/>
                    </a:xfrm>
                    <a:prstGeom prst="rect">
                      <a:avLst/>
                    </a:prstGeom>
                    <a:noFill/>
                    <a:ln>
                      <a:noFill/>
                    </a:ln>
                  </pic:spPr>
                </pic:pic>
              </a:graphicData>
            </a:graphic>
          </wp:inline>
        </w:drawing>
      </w:r>
    </w:p>
    <w:p w14:paraId="0A91525E" w14:textId="77777777" w:rsidR="00B5716C" w:rsidRPr="002C302D" w:rsidRDefault="007B1BEB" w:rsidP="00510B68">
      <w:pPr>
        <w:ind w:firstLine="0"/>
        <w:jc w:val="center"/>
      </w:pPr>
      <w:r>
        <w:rPr>
          <w:noProof/>
          <w:lang w:val="en-US" w:eastAsia="en-US"/>
        </w:rPr>
        <w:drawing>
          <wp:inline distT="0" distB="0" distL="0" distR="0" wp14:anchorId="4839D321" wp14:editId="6D6561F7">
            <wp:extent cx="5753100" cy="4254500"/>
            <wp:effectExtent l="0" t="0" r="12700" b="12700"/>
            <wp:docPr id="45" name="Picture 45"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 Shot 2014-07-05 at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4254500"/>
                    </a:xfrm>
                    <a:prstGeom prst="rect">
                      <a:avLst/>
                    </a:prstGeom>
                    <a:noFill/>
                    <a:ln>
                      <a:noFill/>
                    </a:ln>
                  </pic:spPr>
                </pic:pic>
              </a:graphicData>
            </a:graphic>
          </wp:inline>
        </w:drawing>
      </w:r>
    </w:p>
    <w:p w14:paraId="0411A2B0" w14:textId="77777777" w:rsidR="00860A0E" w:rsidRDefault="00860A0E" w:rsidP="00746AA7">
      <w:pPr>
        <w:pStyle w:val="Heading4"/>
        <w:ind w:left="864" w:hanging="864"/>
      </w:pPr>
      <w:r>
        <w:t>Qualidade</w:t>
      </w:r>
    </w:p>
    <w:p w14:paraId="339AF8CE" w14:textId="77777777" w:rsidR="00506E3F" w:rsidRPr="00506E3F" w:rsidRDefault="00506E3F" w:rsidP="00506E3F">
      <w:r>
        <w:t>Nesta seção são modelados os processos de Qualidade contidos no grupo de Planejamento.</w:t>
      </w:r>
    </w:p>
    <w:p w14:paraId="5B47B985" w14:textId="77777777" w:rsidR="00860A0E" w:rsidRDefault="00860A0E" w:rsidP="00746AA7">
      <w:pPr>
        <w:pStyle w:val="Heading5"/>
      </w:pPr>
      <w:r>
        <w:t>Planejar a Qualidade</w:t>
      </w:r>
    </w:p>
    <w:p w14:paraId="69A5167B" w14:textId="77777777" w:rsidR="006C391F" w:rsidRDefault="006C391F" w:rsidP="00BE66BF">
      <w:r>
        <w:t xml:space="preserve">Planejar a qualidade é o processo de </w:t>
      </w:r>
      <w:r w:rsidR="00350185">
        <w:t>identificação</w:t>
      </w:r>
      <w:r>
        <w:t xml:space="preserve"> dos requisitos e/ou </w:t>
      </w:r>
      <w:r w:rsidR="00350185">
        <w:t>padrões</w:t>
      </w:r>
      <w:r>
        <w:t xml:space="preserve"> de qualidade do projeto e do produto, </w:t>
      </w:r>
      <w:r w:rsidR="00350185">
        <w:t>além</w:t>
      </w:r>
      <w:r>
        <w:t xml:space="preserve"> da </w:t>
      </w:r>
      <w:r w:rsidR="00350185">
        <w:t>documentação</w:t>
      </w:r>
      <w:r>
        <w:t xml:space="preserve"> de como o projeto demonstrará a conformidade.</w:t>
      </w:r>
    </w:p>
    <w:p w14:paraId="7D5C4D7D" w14:textId="77777777" w:rsidR="008032B1" w:rsidRDefault="006C391F" w:rsidP="00BE66BF">
      <w:r>
        <w:t xml:space="preserve">O planejamento da qualidade deve ser realizado em paralelo com os outros processos de planejamento do projeto. Por exemplo, </w:t>
      </w:r>
      <w:r w:rsidR="00350185">
        <w:t>modificações</w:t>
      </w:r>
      <w:r>
        <w:t xml:space="preserve"> propostas no produto para atender aos </w:t>
      </w:r>
      <w:r w:rsidR="00350185">
        <w:t>padrões</w:t>
      </w:r>
      <w:r>
        <w:t xml:space="preserve"> de qualidade identificados podem exigir custos ou ajustes nos cronogramas e uma </w:t>
      </w:r>
      <w:r w:rsidR="00350185">
        <w:t>analise</w:t>
      </w:r>
      <w:r>
        <w:t xml:space="preserve"> de riscos detalhada dos seus impactos nos planos.</w:t>
      </w:r>
    </w:p>
    <w:p w14:paraId="5915A853" w14:textId="77777777" w:rsidR="006C391F" w:rsidRPr="008032B1" w:rsidRDefault="006C391F" w:rsidP="006C391F">
      <w:r w:rsidRPr="006C391F">
        <w:t xml:space="preserve">As </w:t>
      </w:r>
      <w:r w:rsidR="00350185" w:rsidRPr="006C391F">
        <w:t>técnicas</w:t>
      </w:r>
      <w:r w:rsidRPr="006C391F">
        <w:t xml:space="preserve"> de planejamento da qualidade aqui analisadas </w:t>
      </w:r>
      <w:r w:rsidR="00350185" w:rsidRPr="006C391F">
        <w:t>são</w:t>
      </w:r>
      <w:r w:rsidRPr="006C391F">
        <w:t xml:space="preserve"> as usadas com maior </w:t>
      </w:r>
      <w:r w:rsidR="00350185" w:rsidRPr="006C391F">
        <w:t>frequência</w:t>
      </w:r>
      <w:r w:rsidRPr="006C391F">
        <w:t xml:space="preserve"> nos projetos. Existem muitas outras que podem ser </w:t>
      </w:r>
      <w:r w:rsidR="00350185" w:rsidRPr="006C391F">
        <w:t>uteis</w:t>
      </w:r>
      <w:r w:rsidRPr="006C391F">
        <w:t xml:space="preserve"> em determinados projetos ou em algumas </w:t>
      </w:r>
      <w:r w:rsidR="00350185" w:rsidRPr="006C391F">
        <w:t>áreas</w:t>
      </w:r>
      <w:r w:rsidRPr="006C391F">
        <w:t xml:space="preserve"> de </w:t>
      </w:r>
      <w:r w:rsidR="00350185" w:rsidRPr="006C391F">
        <w:t>aplicação</w:t>
      </w:r>
      <w:r w:rsidRPr="006C391F">
        <w:t>.</w:t>
      </w:r>
    </w:p>
    <w:p w14:paraId="2EE751FE" w14:textId="77777777" w:rsidR="00F760FC" w:rsidRPr="00F760FC" w:rsidRDefault="00F760FC" w:rsidP="00F760FC"/>
    <w:p w14:paraId="7B414EF1" w14:textId="77777777" w:rsidR="00B826A9" w:rsidRPr="008F409A" w:rsidRDefault="007B1BEB" w:rsidP="00EF5B8B">
      <w:pPr>
        <w:ind w:firstLine="0"/>
        <w:jc w:val="center"/>
      </w:pPr>
      <w:r>
        <w:rPr>
          <w:noProof/>
          <w:lang w:val="en-US" w:eastAsia="en-US"/>
        </w:rPr>
        <w:drawing>
          <wp:inline distT="0" distB="0" distL="0" distR="0" wp14:anchorId="656C3DC9" wp14:editId="048B2802">
            <wp:extent cx="5448300" cy="2184400"/>
            <wp:effectExtent l="0" t="0" r="12700" b="0"/>
            <wp:docPr id="46" name="Picture 4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 Shot 2014-07-05 at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8300" cy="2184400"/>
                    </a:xfrm>
                    <a:prstGeom prst="rect">
                      <a:avLst/>
                    </a:prstGeom>
                    <a:noFill/>
                    <a:ln>
                      <a:noFill/>
                    </a:ln>
                  </pic:spPr>
                </pic:pic>
              </a:graphicData>
            </a:graphic>
          </wp:inline>
        </w:drawing>
      </w:r>
    </w:p>
    <w:p w14:paraId="137E734E" w14:textId="77777777" w:rsidR="008E160E" w:rsidRPr="008E160E" w:rsidRDefault="008E160E" w:rsidP="008E160E"/>
    <w:p w14:paraId="751A45A2" w14:textId="77777777" w:rsidR="003522DA" w:rsidRDefault="007B1BEB" w:rsidP="00021136">
      <w:pPr>
        <w:ind w:firstLine="0"/>
        <w:jc w:val="center"/>
      </w:pPr>
      <w:r>
        <w:rPr>
          <w:noProof/>
          <w:lang w:val="en-US" w:eastAsia="en-US"/>
        </w:rPr>
        <w:drawing>
          <wp:inline distT="0" distB="0" distL="0" distR="0" wp14:anchorId="698A7BFD" wp14:editId="00C379A6">
            <wp:extent cx="5753100" cy="4394200"/>
            <wp:effectExtent l="0" t="0" r="12700" b="0"/>
            <wp:docPr id="47" name="Picture 4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 Shot 2014-07-05 at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4394200"/>
                    </a:xfrm>
                    <a:prstGeom prst="rect">
                      <a:avLst/>
                    </a:prstGeom>
                    <a:noFill/>
                    <a:ln>
                      <a:noFill/>
                    </a:ln>
                  </pic:spPr>
                </pic:pic>
              </a:graphicData>
            </a:graphic>
          </wp:inline>
        </w:drawing>
      </w:r>
    </w:p>
    <w:p w14:paraId="0BEE50F0" w14:textId="77777777" w:rsidR="005D05AC" w:rsidRPr="00446047" w:rsidRDefault="002B4849" w:rsidP="005D05AC">
      <w:pPr>
        <w:ind w:left="1072" w:firstLine="0"/>
        <w:rPr>
          <w:color w:val="FF6600"/>
          <w:lang w:eastAsia="en-US"/>
        </w:rPr>
      </w:pPr>
      <w:bookmarkStart w:id="771" w:name="_Toc265774373"/>
      <w:bookmarkStart w:id="772" w:name="_Toc265777693"/>
      <w:commentRangeEnd w:id="770"/>
      <w:r>
        <w:rPr>
          <w:rStyle w:val="CommentReference"/>
        </w:rPr>
        <w:commentReference w:id="770"/>
      </w:r>
    </w:p>
    <w:p w14:paraId="50A3CF0B" w14:textId="77777777" w:rsidR="008C4351" w:rsidRPr="008B2E7C" w:rsidRDefault="00D925A2" w:rsidP="00AB4E7A">
      <w:pPr>
        <w:pStyle w:val="Heading3"/>
      </w:pPr>
      <w:bookmarkStart w:id="773" w:name="_Toc266746791"/>
      <w:bookmarkEnd w:id="771"/>
      <w:bookmarkEnd w:id="772"/>
      <w:r w:rsidRPr="008B2E7C">
        <w:t xml:space="preserve">Proposição e </w:t>
      </w:r>
      <w:r w:rsidR="008C4351" w:rsidRPr="008B2E7C">
        <w:t>Aplicação de Melhorias</w:t>
      </w:r>
      <w:bookmarkEnd w:id="773"/>
    </w:p>
    <w:p w14:paraId="374ABA41" w14:textId="77777777" w:rsidR="007C4795" w:rsidRDefault="00790394" w:rsidP="007C4795">
      <w:r>
        <w:t xml:space="preserve">Para </w:t>
      </w:r>
      <w:r w:rsidR="008657B1">
        <w:t xml:space="preserve">propor e </w:t>
      </w:r>
      <w:r>
        <w:t>aplicar as melhorias</w:t>
      </w:r>
      <w:r w:rsidR="007E08AE">
        <w:t xml:space="preserve">, relacionadas a </w:t>
      </w:r>
      <w:del w:id="774" w:author="Joao Fernando Oliveira" w:date="2014-07-12T16:39:00Z">
        <w:r w:rsidR="007E08AE" w:rsidDel="002A3B70">
          <w:delText>gerência</w:delText>
        </w:r>
      </w:del>
      <w:ins w:id="775" w:author="Joao Fernando Oliveira" w:date="2014-07-12T16:39:00Z">
        <w:r w:rsidR="002A3B70">
          <w:t>gestão</w:t>
        </w:r>
      </w:ins>
      <w:r w:rsidR="007E08AE">
        <w:t xml:space="preserve"> de projetos,</w:t>
      </w:r>
      <w:r>
        <w:t xml:space="preserve"> </w:t>
      </w:r>
      <w:r w:rsidR="0063651B">
        <w:t>na empresa Cheesecake Labs</w:t>
      </w:r>
      <w:r w:rsidR="0050736A">
        <w:t xml:space="preserve">, </w:t>
      </w:r>
      <w:r w:rsidR="0070494F">
        <w:t xml:space="preserve">escolheu-se </w:t>
      </w:r>
      <w:r w:rsidR="002975DE">
        <w:t xml:space="preserve">um projeto </w:t>
      </w:r>
      <w:r w:rsidR="00761706">
        <w:t xml:space="preserve">realizado com a Cogentio – </w:t>
      </w:r>
      <w:r w:rsidR="006F30EE">
        <w:t>gerenciado</w:t>
      </w:r>
      <w:r w:rsidR="00F80577">
        <w:t xml:space="preserve"> pela TriplePoint</w:t>
      </w:r>
      <w:r w:rsidR="00761706">
        <w:t xml:space="preserve"> –</w:t>
      </w:r>
      <w:r w:rsidR="00E364CF">
        <w:t xml:space="preserve"> para servir de caso de estudo</w:t>
      </w:r>
      <w:r w:rsidR="00491FF7">
        <w:t>. No projeto escolhido a intenção dos clientes é</w:t>
      </w:r>
      <w:r w:rsidR="00DA0FCD">
        <w:t xml:space="preserve"> </w:t>
      </w:r>
      <w:r w:rsidR="00491FF7">
        <w:t>reformular uma existente página web com um novo design e algumas novas funcionalidades.</w:t>
      </w:r>
      <w:r w:rsidR="00C32FAB">
        <w:t xml:space="preserve"> A página web em questão </w:t>
      </w:r>
      <w:r w:rsidR="00FD7ED5">
        <w:t>é utilizada pelos funcionários da empresa</w:t>
      </w:r>
      <w:r w:rsidR="00F80577">
        <w:t xml:space="preserve"> TriplePoint</w:t>
      </w:r>
      <w:r w:rsidR="00FD7ED5">
        <w:t xml:space="preserve"> para </w:t>
      </w:r>
      <w:r w:rsidR="00BA6BC1">
        <w:t>acesso e edição do conteúdo de seus banco de dados.</w:t>
      </w:r>
    </w:p>
    <w:p w14:paraId="48D8209C" w14:textId="77777777" w:rsidR="00E0086A" w:rsidRDefault="00A1317C" w:rsidP="00AB4E7A">
      <w:pPr>
        <w:pStyle w:val="Heading4"/>
      </w:pPr>
      <w:r>
        <w:t>Proposta do</w:t>
      </w:r>
      <w:r w:rsidR="002A3415">
        <w:t xml:space="preserve"> Cliente</w:t>
      </w:r>
      <w:r>
        <w:t xml:space="preserve"> e </w:t>
      </w:r>
      <w:r>
        <w:rPr>
          <w:i/>
        </w:rPr>
        <w:t>Business Case</w:t>
      </w:r>
    </w:p>
    <w:p w14:paraId="2667E813" w14:textId="77777777" w:rsidR="00957C17" w:rsidRDefault="00957C17" w:rsidP="007C4795">
      <w:r>
        <w:t>A</w:t>
      </w:r>
      <w:r w:rsidR="000B3A2D">
        <w:t xml:space="preserve">s mudanças </w:t>
      </w:r>
      <w:r w:rsidR="00660F37">
        <w:t>n</w:t>
      </w:r>
      <w:r>
        <w:t xml:space="preserve">a página de </w:t>
      </w:r>
      <w:r>
        <w:rPr>
          <w:i/>
        </w:rPr>
        <w:t>admin</w:t>
      </w:r>
      <w:r>
        <w:t xml:space="preserve"> da Cogentio</w:t>
      </w:r>
      <w:r w:rsidR="005D6645">
        <w:t xml:space="preserve"> tem como função </w:t>
      </w:r>
      <w:r w:rsidR="00503028">
        <w:t>modificar</w:t>
      </w:r>
      <w:r w:rsidR="00987981">
        <w:t xml:space="preserve"> a forma de </w:t>
      </w:r>
      <w:r w:rsidR="00751822">
        <w:t>disponibilização e edição</w:t>
      </w:r>
      <w:r w:rsidR="00987981">
        <w:t xml:space="preserve"> </w:t>
      </w:r>
      <w:r w:rsidR="00F45B4E">
        <w:t>d</w:t>
      </w:r>
      <w:r w:rsidR="00987981">
        <w:t>as informaçõ</w:t>
      </w:r>
      <w:r w:rsidR="006F3109">
        <w:t>es de seus</w:t>
      </w:r>
      <w:r w:rsidR="00987981">
        <w:t xml:space="preserve"> banco de dados</w:t>
      </w:r>
      <w:r w:rsidR="007C6BDA">
        <w:t xml:space="preserve">, </w:t>
      </w:r>
      <w:r w:rsidR="00EE7C74" w:rsidRPr="00AA2E82">
        <w:rPr>
          <w:i/>
        </w:rPr>
        <w:t>renderizando</w:t>
      </w:r>
      <w:r w:rsidR="007C6BDA">
        <w:t>-a</w:t>
      </w:r>
      <w:r w:rsidR="00EE7C74">
        <w:t>s</w:t>
      </w:r>
      <w:r w:rsidR="007C6BDA">
        <w:t xml:space="preserve"> em tabelas com ferramentas</w:t>
      </w:r>
      <w:r w:rsidR="00B1036A">
        <w:t xml:space="preserve"> para editar </w:t>
      </w:r>
      <w:r w:rsidR="00AE7464">
        <w:t>seu</w:t>
      </w:r>
      <w:r w:rsidR="00B1036A">
        <w:t xml:space="preserve"> conteúdo de maneira prática.</w:t>
      </w:r>
      <w:r w:rsidR="00E25E6B">
        <w:t xml:space="preserve"> </w:t>
      </w:r>
      <w:r w:rsidR="002934DB">
        <w:t xml:space="preserve">Serão utilizadas ferramentas de </w:t>
      </w:r>
      <w:r w:rsidR="002934DB" w:rsidRPr="002934DB">
        <w:rPr>
          <w:i/>
        </w:rPr>
        <w:t>renderização</w:t>
      </w:r>
      <w:r w:rsidR="002934DB">
        <w:t xml:space="preserve"> de </w:t>
      </w:r>
      <w:r w:rsidR="002934DB" w:rsidRPr="002934DB">
        <w:rPr>
          <w:i/>
        </w:rPr>
        <w:t>templates</w:t>
      </w:r>
      <w:r w:rsidR="002934DB">
        <w:rPr>
          <w:i/>
        </w:rPr>
        <w:t xml:space="preserve"> </w:t>
      </w:r>
      <w:r w:rsidR="002934DB" w:rsidRPr="002934DB">
        <w:t>no</w:t>
      </w:r>
      <w:r w:rsidR="002934DB">
        <w:rPr>
          <w:i/>
        </w:rPr>
        <w:t xml:space="preserve"> front-end </w:t>
      </w:r>
      <w:r w:rsidR="002934DB">
        <w:t>para possibilitar melhor escalabilidade de processamento.</w:t>
      </w:r>
      <w:r w:rsidR="009757C9">
        <w:t xml:space="preserve"> Dessa maneira, </w:t>
      </w:r>
      <w:r w:rsidR="008C5B43">
        <w:t>os cluster</w:t>
      </w:r>
      <w:r w:rsidR="009757C9">
        <w:t>s de servidores não precisam gastar</w:t>
      </w:r>
      <w:r w:rsidR="00870038">
        <w:t xml:space="preserve"> tempo </w:t>
      </w:r>
      <w:r w:rsidR="00841722">
        <w:t xml:space="preserve">realizando a função de </w:t>
      </w:r>
      <w:r w:rsidR="00841722">
        <w:rPr>
          <w:i/>
        </w:rPr>
        <w:t>renderizar</w:t>
      </w:r>
      <w:r w:rsidR="00841722">
        <w:t xml:space="preserve"> tabelas, pois os </w:t>
      </w:r>
      <w:r w:rsidR="00841722" w:rsidRPr="00841722">
        <w:rPr>
          <w:i/>
        </w:rPr>
        <w:t>browsers</w:t>
      </w:r>
      <w:r w:rsidR="00841722">
        <w:rPr>
          <w:i/>
        </w:rPr>
        <w:t xml:space="preserve"> </w:t>
      </w:r>
      <w:r w:rsidR="00841722">
        <w:t xml:space="preserve"> dos usuá</w:t>
      </w:r>
      <w:r w:rsidR="00F82CB9">
        <w:t>rios fazem essa tarefa.</w:t>
      </w:r>
    </w:p>
    <w:p w14:paraId="7B3EEDDA" w14:textId="77777777" w:rsidR="000D271A" w:rsidRPr="007070E6" w:rsidRDefault="003B5D7E" w:rsidP="007070E6">
      <w:pPr>
        <w:rPr>
          <w:i/>
        </w:rPr>
      </w:pPr>
      <w:r>
        <w:t xml:space="preserve">As mudanças do site não se limitam à página de tabelas, </w:t>
      </w:r>
      <w:r w:rsidR="00BB1A7E">
        <w:t xml:space="preserve">pois também requerem mudanças no </w:t>
      </w:r>
      <w:r w:rsidR="00BB1A7E">
        <w:rPr>
          <w:i/>
        </w:rPr>
        <w:t>layout</w:t>
      </w:r>
      <w:r w:rsidR="00BB1A7E">
        <w:t xml:space="preserve"> da página de </w:t>
      </w:r>
      <w:r w:rsidR="00BB1A7E" w:rsidRPr="00BB1A7E">
        <w:rPr>
          <w:i/>
        </w:rPr>
        <w:t>login</w:t>
      </w:r>
      <w:r w:rsidR="00BB1A7E">
        <w:rPr>
          <w:i/>
        </w:rPr>
        <w:t xml:space="preserve"> </w:t>
      </w:r>
      <w:r w:rsidR="00BB1A7E" w:rsidRPr="00BB1A7E">
        <w:t>e também</w:t>
      </w:r>
      <w:r w:rsidR="00BB1A7E">
        <w:t xml:space="preserve"> na página inicial (</w:t>
      </w:r>
      <w:r w:rsidR="00BB1A7E">
        <w:rPr>
          <w:i/>
        </w:rPr>
        <w:t>home</w:t>
      </w:r>
      <w:r w:rsidR="00BB1A7E" w:rsidRPr="00BB1A7E">
        <w:t>).</w:t>
      </w:r>
      <w:r w:rsidR="007070E6">
        <w:rPr>
          <w:i/>
        </w:rPr>
        <w:t xml:space="preserve"> </w:t>
      </w:r>
      <w:r w:rsidR="00F82618">
        <w:t xml:space="preserve">A versão antiga da </w:t>
      </w:r>
      <w:r w:rsidR="0062604B">
        <w:t>página web</w:t>
      </w:r>
      <w:r w:rsidR="0088001C">
        <w:t>,</w:t>
      </w:r>
      <w:r w:rsidR="0062604B">
        <w:t xml:space="preserve"> </w:t>
      </w:r>
      <w:r w:rsidR="00AA5621">
        <w:t xml:space="preserve">de </w:t>
      </w:r>
      <w:r w:rsidR="00AA5621">
        <w:rPr>
          <w:i/>
        </w:rPr>
        <w:t>admin</w:t>
      </w:r>
      <w:r w:rsidR="00337F4B">
        <w:rPr>
          <w:i/>
        </w:rPr>
        <w:t>,</w:t>
      </w:r>
      <w:r w:rsidR="00AA5621">
        <w:t xml:space="preserve"> da </w:t>
      </w:r>
      <w:r w:rsidR="000F4F46">
        <w:t>C</w:t>
      </w:r>
      <w:r w:rsidR="00AA5621">
        <w:t xml:space="preserve">ogentio tem </w:t>
      </w:r>
      <w:r w:rsidR="00987231">
        <w:t>o seguinte fluxo de telas:</w:t>
      </w:r>
    </w:p>
    <w:p w14:paraId="3837B2F1" w14:textId="77777777" w:rsidR="00CB300A" w:rsidRPr="00AA5621" w:rsidRDefault="007B1BEB" w:rsidP="00041296">
      <w:pPr>
        <w:ind w:firstLine="0"/>
        <w:jc w:val="center"/>
      </w:pPr>
      <w:r>
        <w:rPr>
          <w:noProof/>
          <w:lang w:val="en-US" w:eastAsia="en-US"/>
        </w:rPr>
        <w:drawing>
          <wp:inline distT="0" distB="0" distL="0" distR="0" wp14:anchorId="661E7586" wp14:editId="398F7391">
            <wp:extent cx="2857500" cy="1866900"/>
            <wp:effectExtent l="0" t="0" r="12700" b="12700"/>
            <wp:docPr id="48" name="Picture 48"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 Shot 2014-07-06 at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7500" cy="1866900"/>
                    </a:xfrm>
                    <a:prstGeom prst="rect">
                      <a:avLst/>
                    </a:prstGeom>
                    <a:noFill/>
                    <a:ln>
                      <a:noFill/>
                    </a:ln>
                  </pic:spPr>
                </pic:pic>
              </a:graphicData>
            </a:graphic>
          </wp:inline>
        </w:drawing>
      </w:r>
      <w:commentRangeStart w:id="776"/>
      <w:r>
        <w:rPr>
          <w:noProof/>
          <w:lang w:val="en-US" w:eastAsia="en-US"/>
        </w:rPr>
        <w:drawing>
          <wp:inline distT="0" distB="0" distL="0" distR="0" wp14:anchorId="4F515778" wp14:editId="7E956F9B">
            <wp:extent cx="2844800" cy="1854200"/>
            <wp:effectExtent l="0" t="0" r="0" b="0"/>
            <wp:docPr id="49" name="Picture 49"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 Shot 2014-07-06 at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44800" cy="1854200"/>
                    </a:xfrm>
                    <a:prstGeom prst="rect">
                      <a:avLst/>
                    </a:prstGeom>
                    <a:noFill/>
                    <a:ln>
                      <a:noFill/>
                    </a:ln>
                  </pic:spPr>
                </pic:pic>
              </a:graphicData>
            </a:graphic>
          </wp:inline>
        </w:drawing>
      </w:r>
      <w:commentRangeEnd w:id="776"/>
      <w:r w:rsidR="002B4849">
        <w:rPr>
          <w:rStyle w:val="CommentReference"/>
        </w:rPr>
        <w:commentReference w:id="776"/>
      </w:r>
    </w:p>
    <w:p w14:paraId="4BD88D02" w14:textId="77777777" w:rsidR="00D327A1" w:rsidRDefault="007B1BEB" w:rsidP="00041296">
      <w:pPr>
        <w:ind w:firstLine="0"/>
        <w:jc w:val="center"/>
      </w:pPr>
      <w:r>
        <w:rPr>
          <w:noProof/>
          <w:lang w:val="en-US" w:eastAsia="en-US"/>
        </w:rPr>
        <w:drawing>
          <wp:inline distT="0" distB="0" distL="0" distR="0" wp14:anchorId="45E7856B" wp14:editId="5DF63A4D">
            <wp:extent cx="2743200" cy="1790700"/>
            <wp:effectExtent l="0" t="0" r="0" b="12700"/>
            <wp:docPr id="50" name="Picture 50"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 Shot 2014-07-06 at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1790700"/>
                    </a:xfrm>
                    <a:prstGeom prst="rect">
                      <a:avLst/>
                    </a:prstGeom>
                    <a:noFill/>
                    <a:ln>
                      <a:noFill/>
                    </a:ln>
                  </pic:spPr>
                </pic:pic>
              </a:graphicData>
            </a:graphic>
          </wp:inline>
        </w:drawing>
      </w:r>
    </w:p>
    <w:p w14:paraId="4DA66E2D" w14:textId="77777777" w:rsidR="00B604D8" w:rsidRDefault="00B604D8" w:rsidP="007C4795"/>
    <w:p w14:paraId="04DD9622" w14:textId="77777777" w:rsidR="003912B2" w:rsidRDefault="004E3079" w:rsidP="007C4795">
      <w:r>
        <w:t xml:space="preserve">Os clientes, nesse caso, </w:t>
      </w:r>
      <w:r w:rsidR="00C64BAA">
        <w:t xml:space="preserve">criaram </w:t>
      </w:r>
      <w:r w:rsidR="00D22091" w:rsidRPr="00B12707">
        <w:rPr>
          <w:i/>
        </w:rPr>
        <w:t>Mock</w:t>
      </w:r>
      <w:r w:rsidR="00630B61" w:rsidRPr="00B12707">
        <w:rPr>
          <w:i/>
        </w:rPr>
        <w:t>-</w:t>
      </w:r>
      <w:r w:rsidR="00D22091" w:rsidRPr="00B12707">
        <w:rPr>
          <w:i/>
        </w:rPr>
        <w:t>up</w:t>
      </w:r>
      <w:r w:rsidR="001648D2" w:rsidRPr="00B12707">
        <w:rPr>
          <w:i/>
        </w:rPr>
        <w:t>s</w:t>
      </w:r>
      <w:r w:rsidR="00D22091">
        <w:t xml:space="preserve"> </w:t>
      </w:r>
      <w:r w:rsidR="00B06B1A">
        <w:t xml:space="preserve">para representar </w:t>
      </w:r>
      <w:r w:rsidR="001072C1">
        <w:t>o que</w:t>
      </w:r>
      <w:r w:rsidR="009A5B01">
        <w:t xml:space="preserve"> deve ser feito</w:t>
      </w:r>
      <w:r w:rsidR="00312622">
        <w:t>, em termos gráficos</w:t>
      </w:r>
      <w:r w:rsidR="00D22091">
        <w:t>:</w:t>
      </w:r>
    </w:p>
    <w:p w14:paraId="43D54B67" w14:textId="77777777" w:rsidR="00A057F7" w:rsidRDefault="007B1BEB" w:rsidP="007833A5">
      <w:pPr>
        <w:jc w:val="center"/>
      </w:pPr>
      <w:r>
        <w:rPr>
          <w:noProof/>
          <w:lang w:val="en-US" w:eastAsia="en-US"/>
        </w:rPr>
        <w:drawing>
          <wp:inline distT="0" distB="0" distL="0" distR="0" wp14:anchorId="4A279368" wp14:editId="432E2439">
            <wp:extent cx="4524918" cy="3084022"/>
            <wp:effectExtent l="0" t="0" r="0" b="0"/>
            <wp:docPr id="51" name="Picture 51"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 Shot 2014-07-06 at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4918" cy="3084022"/>
                    </a:xfrm>
                    <a:prstGeom prst="rect">
                      <a:avLst/>
                    </a:prstGeom>
                    <a:noFill/>
                    <a:ln>
                      <a:noFill/>
                    </a:ln>
                  </pic:spPr>
                </pic:pic>
              </a:graphicData>
            </a:graphic>
          </wp:inline>
        </w:drawing>
      </w:r>
      <w:r>
        <w:rPr>
          <w:noProof/>
          <w:lang w:val="en-US" w:eastAsia="en-US"/>
        </w:rPr>
        <w:drawing>
          <wp:inline distT="0" distB="0" distL="0" distR="0" wp14:anchorId="4D9FFFFF" wp14:editId="4E857FA1">
            <wp:extent cx="4363506" cy="2901142"/>
            <wp:effectExtent l="0" t="0" r="5715" b="0"/>
            <wp:docPr id="52" name="Picture 52"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 Shot 2014-07-06 at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63506" cy="2901142"/>
                    </a:xfrm>
                    <a:prstGeom prst="rect">
                      <a:avLst/>
                    </a:prstGeom>
                    <a:noFill/>
                    <a:ln>
                      <a:noFill/>
                    </a:ln>
                  </pic:spPr>
                </pic:pic>
              </a:graphicData>
            </a:graphic>
          </wp:inline>
        </w:drawing>
      </w:r>
      <w:r>
        <w:rPr>
          <w:noProof/>
          <w:lang w:val="en-US" w:eastAsia="en-US"/>
        </w:rPr>
        <w:drawing>
          <wp:inline distT="0" distB="0" distL="0" distR="0" wp14:anchorId="671E7C43" wp14:editId="661D546E">
            <wp:extent cx="5129784" cy="3566160"/>
            <wp:effectExtent l="0" t="0" r="1270" b="0"/>
            <wp:docPr id="53" name="Picture 53"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 Shot 2014-07-06 at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904" cy="3566939"/>
                    </a:xfrm>
                    <a:prstGeom prst="rect">
                      <a:avLst/>
                    </a:prstGeom>
                    <a:noFill/>
                    <a:ln>
                      <a:noFill/>
                    </a:ln>
                  </pic:spPr>
                </pic:pic>
              </a:graphicData>
            </a:graphic>
          </wp:inline>
        </w:drawing>
      </w:r>
    </w:p>
    <w:p w14:paraId="68BA78F8" w14:textId="77777777" w:rsidR="004D2F9F" w:rsidRDefault="00111D69" w:rsidP="007C4795">
      <w:r>
        <w:t xml:space="preserve">As </w:t>
      </w:r>
      <w:r>
        <w:rPr>
          <w:i/>
        </w:rPr>
        <w:t>features</w:t>
      </w:r>
      <w:r>
        <w:t xml:space="preserve">, ou requisitos de produto, definidas </w:t>
      </w:r>
      <w:r w:rsidR="00B776A2">
        <w:t xml:space="preserve">nos </w:t>
      </w:r>
      <w:r w:rsidR="00876368">
        <w:t>documentos</w:t>
      </w:r>
      <w:r w:rsidR="00B776A2">
        <w:t xml:space="preserve"> com a Cogentio são:</w:t>
      </w:r>
    </w:p>
    <w:p w14:paraId="54BFB808" w14:textId="77777777" w:rsidR="00B776A2" w:rsidRDefault="006522B0" w:rsidP="00190240">
      <w:pPr>
        <w:numPr>
          <w:ilvl w:val="0"/>
          <w:numId w:val="22"/>
        </w:numPr>
      </w:pPr>
      <w:r w:rsidRPr="008A3F09">
        <w:rPr>
          <w:i/>
        </w:rPr>
        <w:t>T</w:t>
      </w:r>
      <w:r w:rsidR="00734A93" w:rsidRPr="008A3F09">
        <w:rPr>
          <w:i/>
        </w:rPr>
        <w:t>emplate</w:t>
      </w:r>
      <w:r w:rsidR="00162DBA">
        <w:t xml:space="preserve"> de web design</w:t>
      </w:r>
      <w:r w:rsidR="00EE5FE0">
        <w:t xml:space="preserve"> responsivo e adaptável às</w:t>
      </w:r>
      <w:r w:rsidR="00827F63">
        <w:t xml:space="preserve"> telas de </w:t>
      </w:r>
      <w:r w:rsidR="00827F63" w:rsidRPr="008A3F09">
        <w:rPr>
          <w:i/>
        </w:rPr>
        <w:t>tablets</w:t>
      </w:r>
      <w:r w:rsidR="00827F63">
        <w:t xml:space="preserve"> e celular</w:t>
      </w:r>
      <w:r w:rsidR="00DA2EA6">
        <w:t>es</w:t>
      </w:r>
      <w:r w:rsidR="00827F63">
        <w:t>.</w:t>
      </w:r>
    </w:p>
    <w:p w14:paraId="5A03E0FF" w14:textId="77777777" w:rsidR="00056353" w:rsidRDefault="006522B0" w:rsidP="00190240">
      <w:pPr>
        <w:numPr>
          <w:ilvl w:val="0"/>
          <w:numId w:val="22"/>
        </w:numPr>
      </w:pPr>
      <w:r>
        <w:t>Perfil de usuário com foto e</w:t>
      </w:r>
      <w:r w:rsidR="00904B9D">
        <w:t xml:space="preserve"> nome da</w:t>
      </w:r>
      <w:r>
        <w:t xml:space="preserve"> organização.</w:t>
      </w:r>
    </w:p>
    <w:p w14:paraId="61DB8B86" w14:textId="77777777" w:rsidR="006522B0" w:rsidRDefault="002904D4" w:rsidP="00190240">
      <w:pPr>
        <w:numPr>
          <w:ilvl w:val="0"/>
          <w:numId w:val="22"/>
        </w:numPr>
      </w:pPr>
      <w:r>
        <w:t>Opção de r</w:t>
      </w:r>
      <w:r w:rsidR="004A2908">
        <w:t>eorganizar tabelas basea</w:t>
      </w:r>
      <w:r w:rsidR="00371B77">
        <w:t>n</w:t>
      </w:r>
      <w:r w:rsidR="004A2908">
        <w:t>do</w:t>
      </w:r>
      <w:r w:rsidR="002D2C33">
        <w:t>-se</w:t>
      </w:r>
      <w:r w:rsidR="004A2908">
        <w:t xml:space="preserve"> em atributos</w:t>
      </w:r>
      <w:r w:rsidR="00AC3AEE">
        <w:t>.</w:t>
      </w:r>
    </w:p>
    <w:p w14:paraId="3E847B4E" w14:textId="77777777" w:rsidR="00AC3AEE" w:rsidRDefault="00C57389" w:rsidP="00AC3AEE">
      <w:pPr>
        <w:numPr>
          <w:ilvl w:val="0"/>
          <w:numId w:val="22"/>
        </w:numPr>
      </w:pPr>
      <w:r>
        <w:t>Opção de f</w:t>
      </w:r>
      <w:r w:rsidR="00AC3AEE">
        <w:t>undir</w:t>
      </w:r>
      <w:r w:rsidR="000B2489">
        <w:t xml:space="preserve"> (integrar os conteúdos de)</w:t>
      </w:r>
      <w:r w:rsidR="006C6D0D">
        <w:t xml:space="preserve"> artigos das tabelas, com o intuito de remover </w:t>
      </w:r>
      <w:r w:rsidR="00FA098E">
        <w:t>informaç</w:t>
      </w:r>
      <w:r w:rsidR="009C7358">
        <w:t>ões</w:t>
      </w:r>
      <w:r w:rsidR="006C6D0D">
        <w:t xml:space="preserve"> duplicad</w:t>
      </w:r>
      <w:r w:rsidR="00FA098E">
        <w:t>a</w:t>
      </w:r>
      <w:r w:rsidR="009C7358">
        <w:t>s</w:t>
      </w:r>
      <w:r w:rsidR="006C6D0D">
        <w:t>.</w:t>
      </w:r>
    </w:p>
    <w:p w14:paraId="7B7B4130" w14:textId="77777777" w:rsidR="00AC3AEE" w:rsidRDefault="00E11593" w:rsidP="00190240">
      <w:pPr>
        <w:numPr>
          <w:ilvl w:val="0"/>
          <w:numId w:val="22"/>
        </w:numPr>
      </w:pPr>
      <w:r>
        <w:t>Adicionar</w:t>
      </w:r>
      <w:r w:rsidR="00FA098E">
        <w:t xml:space="preserve"> </w:t>
      </w:r>
      <w:r>
        <w:t xml:space="preserve">e remover </w:t>
      </w:r>
      <w:r w:rsidR="00FA098E">
        <w:t>campos do banco de dados nas tabelas</w:t>
      </w:r>
      <w:r>
        <w:t xml:space="preserve"> </w:t>
      </w:r>
      <w:r w:rsidR="008A3F09">
        <w:t>“</w:t>
      </w:r>
      <w:r>
        <w:t>renderizadas</w:t>
      </w:r>
      <w:r w:rsidR="008A3F09">
        <w:t>”</w:t>
      </w:r>
      <w:r w:rsidR="00804C7B">
        <w:t xml:space="preserve"> da classe </w:t>
      </w:r>
      <w:r w:rsidR="00804C7B" w:rsidRPr="002F1352">
        <w:rPr>
          <w:i/>
        </w:rPr>
        <w:t>Outlet</w:t>
      </w:r>
      <w:r w:rsidR="00FA098E">
        <w:t>.</w:t>
      </w:r>
    </w:p>
    <w:p w14:paraId="4280D72F" w14:textId="77777777" w:rsidR="00556668" w:rsidRDefault="00556668" w:rsidP="00D02B93">
      <w:pPr>
        <w:ind w:firstLine="0"/>
      </w:pPr>
    </w:p>
    <w:p w14:paraId="63CBEC94" w14:textId="77777777" w:rsidR="00556668" w:rsidRDefault="00556668" w:rsidP="00556668">
      <w:pPr>
        <w:ind w:left="720" w:firstLine="0"/>
      </w:pPr>
      <w:r>
        <w:t xml:space="preserve">Os requisitos de projetos </w:t>
      </w:r>
      <w:r w:rsidR="00D02B93">
        <w:t xml:space="preserve">para a </w:t>
      </w:r>
      <w:r w:rsidR="002D26E1">
        <w:t xml:space="preserve">implementação das </w:t>
      </w:r>
      <w:r w:rsidR="002D26E1">
        <w:rPr>
          <w:i/>
        </w:rPr>
        <w:t xml:space="preserve">features </w:t>
      </w:r>
      <w:r w:rsidR="00D02B93">
        <w:t>são:</w:t>
      </w:r>
    </w:p>
    <w:p w14:paraId="213FE70C" w14:textId="77777777" w:rsidR="00285F1F" w:rsidRDefault="00CD0B25" w:rsidP="003512F1">
      <w:pPr>
        <w:numPr>
          <w:ilvl w:val="0"/>
          <w:numId w:val="23"/>
        </w:numPr>
      </w:pPr>
      <w:r>
        <w:t xml:space="preserve">Integrar </w:t>
      </w:r>
      <w:r w:rsidR="00235843">
        <w:t xml:space="preserve">os </w:t>
      </w:r>
      <w:r>
        <w:t>elementos do existente website com</w:t>
      </w:r>
      <w:r w:rsidR="003658F4">
        <w:t xml:space="preserve"> o</w:t>
      </w:r>
      <w:r>
        <w:t xml:space="preserve"> </w:t>
      </w:r>
      <w:r w:rsidR="00A004D7">
        <w:t>conteúdo do</w:t>
      </w:r>
      <w:r w:rsidR="006F6D22">
        <w:t>s</w:t>
      </w:r>
      <w:r w:rsidR="00A004D7">
        <w:t xml:space="preserve"> </w:t>
      </w:r>
      <w:r w:rsidR="00A004D7" w:rsidRPr="00A004D7">
        <w:rPr>
          <w:i/>
        </w:rPr>
        <w:t>template</w:t>
      </w:r>
      <w:r w:rsidR="006F6D22">
        <w:t xml:space="preserve">s de </w:t>
      </w:r>
      <w:r w:rsidR="006F6D22">
        <w:rPr>
          <w:i/>
        </w:rPr>
        <w:t>web design</w:t>
      </w:r>
      <w:r w:rsidR="00931534">
        <w:t xml:space="preserve"> para as seguintes páginas: </w:t>
      </w:r>
      <w:r w:rsidR="00931534" w:rsidRPr="00411BFD">
        <w:rPr>
          <w:i/>
        </w:rPr>
        <w:t>login</w:t>
      </w:r>
      <w:r w:rsidR="00931534">
        <w:t xml:space="preserve">, </w:t>
      </w:r>
      <w:r w:rsidR="001416DC" w:rsidRPr="00411BFD">
        <w:rPr>
          <w:i/>
        </w:rPr>
        <w:t>home</w:t>
      </w:r>
      <w:r w:rsidR="001416DC">
        <w:t xml:space="preserve"> e</w:t>
      </w:r>
      <w:r w:rsidR="00411BFD">
        <w:t xml:space="preserve"> tabela de visualização.</w:t>
      </w:r>
      <w:r w:rsidR="001416DC">
        <w:t xml:space="preserve"> </w:t>
      </w:r>
    </w:p>
    <w:p w14:paraId="2B8F85D0" w14:textId="77777777" w:rsidR="003512F1" w:rsidRDefault="00411BFD" w:rsidP="003512F1">
      <w:pPr>
        <w:numPr>
          <w:ilvl w:val="0"/>
          <w:numId w:val="23"/>
        </w:numPr>
      </w:pPr>
      <w:r>
        <w:t xml:space="preserve">Alterar </w:t>
      </w:r>
      <w:r w:rsidR="00270E23">
        <w:t xml:space="preserve">o </w:t>
      </w:r>
      <w:r>
        <w:t xml:space="preserve">modelo do banco de dados para a classe Usuário </w:t>
      </w:r>
      <w:r w:rsidR="00037B48">
        <w:t xml:space="preserve">adquirir os novos </w:t>
      </w:r>
      <w:r w:rsidR="003D02F8">
        <w:t>atributos:</w:t>
      </w:r>
      <w:r w:rsidR="00FD07A1">
        <w:t xml:space="preserve"> </w:t>
      </w:r>
      <w:r w:rsidR="00FD07A1" w:rsidRPr="008A3F09">
        <w:rPr>
          <w:i/>
        </w:rPr>
        <w:t>url</w:t>
      </w:r>
      <w:r w:rsidR="00FD07A1">
        <w:t xml:space="preserve"> da imagem de capa e </w:t>
      </w:r>
      <w:r w:rsidR="0077516E" w:rsidRPr="002B4849">
        <w:rPr>
          <w:i/>
          <w:rPrChange w:id="777" w:author="Joao Fernando Oliveira" w:date="2014-07-13T11:22:00Z">
            <w:rPr/>
          </w:rPrChange>
        </w:rPr>
        <w:t>string</w:t>
      </w:r>
      <w:r w:rsidR="0077516E">
        <w:t xml:space="preserve"> </w:t>
      </w:r>
      <w:r w:rsidR="00723208">
        <w:t xml:space="preserve">da </w:t>
      </w:r>
      <w:r w:rsidR="00D81375">
        <w:t>organização.</w:t>
      </w:r>
    </w:p>
    <w:p w14:paraId="3C0D36DB" w14:textId="77777777" w:rsidR="00295703" w:rsidRDefault="00503597" w:rsidP="00503597">
      <w:pPr>
        <w:numPr>
          <w:ilvl w:val="0"/>
          <w:numId w:val="23"/>
        </w:numPr>
      </w:pPr>
      <w:r>
        <w:t xml:space="preserve">Instanciar e configurar servidor de S3 da Amazon para </w:t>
      </w:r>
      <w:r w:rsidR="00CD7C2F">
        <w:t>hospedar as imagens.</w:t>
      </w:r>
    </w:p>
    <w:p w14:paraId="61FE5589" w14:textId="77777777" w:rsidR="00295703" w:rsidRDefault="00295703" w:rsidP="00503597">
      <w:pPr>
        <w:numPr>
          <w:ilvl w:val="0"/>
          <w:numId w:val="23"/>
        </w:numPr>
      </w:pPr>
      <w:r>
        <w:t>Criar interface de upload de imagens.</w:t>
      </w:r>
    </w:p>
    <w:p w14:paraId="75244AC6" w14:textId="77777777" w:rsidR="008F6973" w:rsidRDefault="00295703" w:rsidP="00503597">
      <w:pPr>
        <w:numPr>
          <w:ilvl w:val="0"/>
          <w:numId w:val="23"/>
        </w:numPr>
      </w:pPr>
      <w:r>
        <w:t xml:space="preserve">Integrar </w:t>
      </w:r>
      <w:r w:rsidR="00E12194">
        <w:t xml:space="preserve">servidor </w:t>
      </w:r>
      <w:r w:rsidR="008A3F09">
        <w:t>EC2, em P</w:t>
      </w:r>
      <w:r w:rsidR="00982467">
        <w:t>ython, com</w:t>
      </w:r>
      <w:r w:rsidR="005A4511">
        <w:t xml:space="preserve"> os serviços da S3.</w:t>
      </w:r>
    </w:p>
    <w:p w14:paraId="0C557E40" w14:textId="77777777" w:rsidR="00D02B93" w:rsidRDefault="008F6973" w:rsidP="00503597">
      <w:pPr>
        <w:numPr>
          <w:ilvl w:val="0"/>
          <w:numId w:val="23"/>
        </w:numPr>
      </w:pPr>
      <w:r>
        <w:t xml:space="preserve">Criar métodos JavaScript para reorganizar conteúdo de tabelas </w:t>
      </w:r>
      <w:r w:rsidR="008615A9">
        <w:t xml:space="preserve">em função de um </w:t>
      </w:r>
      <w:r w:rsidR="00AC0351">
        <w:t>atributo.</w:t>
      </w:r>
    </w:p>
    <w:p w14:paraId="46D91B84" w14:textId="77777777" w:rsidR="00BA307A" w:rsidRDefault="004D7ED8" w:rsidP="00503597">
      <w:pPr>
        <w:numPr>
          <w:ilvl w:val="0"/>
          <w:numId w:val="23"/>
        </w:numPr>
      </w:pPr>
      <w:r>
        <w:t>Criar métodos Javas</w:t>
      </w:r>
      <w:r w:rsidR="00BA307A">
        <w:t xml:space="preserve">cript para </w:t>
      </w:r>
      <w:r w:rsidR="00E104FD">
        <w:t xml:space="preserve">integrar </w:t>
      </w:r>
      <w:r w:rsidR="00131E09">
        <w:t xml:space="preserve">as </w:t>
      </w:r>
      <w:r w:rsidR="00E104FD">
        <w:t xml:space="preserve">chamadas de fusão de artigos com a </w:t>
      </w:r>
      <w:r w:rsidR="00002735">
        <w:t>interface das tabelas.</w:t>
      </w:r>
    </w:p>
    <w:p w14:paraId="12016E9F" w14:textId="77777777" w:rsidR="001B7B54" w:rsidRDefault="001B7B54" w:rsidP="00503597">
      <w:pPr>
        <w:numPr>
          <w:ilvl w:val="0"/>
          <w:numId w:val="23"/>
        </w:numPr>
      </w:pPr>
      <w:r>
        <w:t xml:space="preserve">Adicionar </w:t>
      </w:r>
      <w:r w:rsidR="00E5224A">
        <w:t xml:space="preserve">os campos na </w:t>
      </w:r>
      <w:r w:rsidR="00242DBF" w:rsidRPr="00E5224A">
        <w:rPr>
          <w:i/>
        </w:rPr>
        <w:t>renderi</w:t>
      </w:r>
      <w:r w:rsidR="00E5224A" w:rsidRPr="00E5224A">
        <w:rPr>
          <w:i/>
        </w:rPr>
        <w:t>zação</w:t>
      </w:r>
      <w:r w:rsidR="00242DBF">
        <w:t xml:space="preserve"> das tabelas</w:t>
      </w:r>
      <w:r w:rsidR="00307EFD">
        <w:t xml:space="preserve"> de </w:t>
      </w:r>
      <w:r w:rsidR="00307EFD" w:rsidRPr="00466344">
        <w:rPr>
          <w:i/>
        </w:rPr>
        <w:t>outlets</w:t>
      </w:r>
      <w:r w:rsidR="00242DBF">
        <w:t xml:space="preserve">: Twitter, </w:t>
      </w:r>
      <w:r w:rsidR="00466344">
        <w:t>E-mail</w:t>
      </w:r>
      <w:r w:rsidR="00242DBF">
        <w:t>, Localização, Bio</w:t>
      </w:r>
      <w:r w:rsidR="00466344">
        <w:t>.</w:t>
      </w:r>
      <w:r w:rsidR="00242DBF">
        <w:t>, Logo e Autores.</w:t>
      </w:r>
    </w:p>
    <w:p w14:paraId="5BFD912B" w14:textId="77777777" w:rsidR="00307EFD" w:rsidRDefault="006109BF" w:rsidP="00503597">
      <w:pPr>
        <w:numPr>
          <w:ilvl w:val="0"/>
          <w:numId w:val="23"/>
        </w:numPr>
      </w:pPr>
      <w:r>
        <w:t>Remover o campo</w:t>
      </w:r>
      <w:r w:rsidR="00307EFD">
        <w:t xml:space="preserve"> </w:t>
      </w:r>
      <w:r>
        <w:t xml:space="preserve">Ativo na </w:t>
      </w:r>
      <w:r w:rsidRPr="006109BF">
        <w:rPr>
          <w:i/>
        </w:rPr>
        <w:t>renderização</w:t>
      </w:r>
      <w:r w:rsidR="00307EFD">
        <w:t xml:space="preserve"> das tabelas de </w:t>
      </w:r>
      <w:r w:rsidR="00307EFD" w:rsidRPr="0099559A">
        <w:rPr>
          <w:i/>
        </w:rPr>
        <w:t>outlets</w:t>
      </w:r>
      <w:r w:rsidR="00307EFD">
        <w:t>:</w:t>
      </w:r>
      <w:r w:rsidR="003C408F">
        <w:t>.</w:t>
      </w:r>
    </w:p>
    <w:p w14:paraId="29B6FC6F" w14:textId="77777777" w:rsidR="00F44F7C" w:rsidRDefault="00E4332E" w:rsidP="00F44F7C">
      <w:pPr>
        <w:numPr>
          <w:ilvl w:val="0"/>
          <w:numId w:val="23"/>
        </w:numPr>
      </w:pPr>
      <w:r>
        <w:t xml:space="preserve">Mover </w:t>
      </w:r>
      <w:r w:rsidR="006D3069">
        <w:t>as ta</w:t>
      </w:r>
      <w:r>
        <w:t xml:space="preserve">refas de </w:t>
      </w:r>
      <w:r w:rsidR="00017E32" w:rsidRPr="008B255F">
        <w:rPr>
          <w:i/>
        </w:rPr>
        <w:t xml:space="preserve">renderização </w:t>
      </w:r>
      <w:r w:rsidR="00017E32">
        <w:t>de</w:t>
      </w:r>
      <w:r>
        <w:t xml:space="preserve"> </w:t>
      </w:r>
      <w:r w:rsidRPr="007137D9">
        <w:rPr>
          <w:i/>
        </w:rPr>
        <w:t>templates</w:t>
      </w:r>
      <w:r>
        <w:t xml:space="preserve"> para o </w:t>
      </w:r>
      <w:r w:rsidRPr="007137D9">
        <w:rPr>
          <w:i/>
        </w:rPr>
        <w:t>front-end</w:t>
      </w:r>
      <w:r>
        <w:t xml:space="preserve">, por questões de escalabilidade, utilizando a biblioteca </w:t>
      </w:r>
      <w:r w:rsidR="00623D11">
        <w:t>R</w:t>
      </w:r>
      <w:r>
        <w:t>eact.js.</w:t>
      </w:r>
    </w:p>
    <w:p w14:paraId="6BFEF1AF" w14:textId="77777777" w:rsidR="00605A1B" w:rsidRPr="00427660" w:rsidRDefault="00700303" w:rsidP="009E3DB3">
      <w:pPr>
        <w:pStyle w:val="Heading4"/>
      </w:pPr>
      <w:r w:rsidRPr="00427660">
        <w:t>Melhorias na Estrutura Analítica do Projeto</w:t>
      </w:r>
      <w:r w:rsidR="00250A8C" w:rsidRPr="00427660">
        <w:t xml:space="preserve"> (EAP)</w:t>
      </w:r>
    </w:p>
    <w:p w14:paraId="2E8AABBB" w14:textId="77777777" w:rsidR="001D5A4A" w:rsidRDefault="00857ED5" w:rsidP="005D23EB">
      <w:r>
        <w:t xml:space="preserve">A maior dificuldade detalhada pelo corpo gerencial da Cheesecake Labs, se tratando de </w:t>
      </w:r>
      <w:del w:id="778" w:author="Joao Fernando Oliveira" w:date="2014-07-12T16:39:00Z">
        <w:r w:rsidDel="002A3B70">
          <w:delText>gerência</w:delText>
        </w:r>
      </w:del>
      <w:ins w:id="779" w:author="Joao Fernando Oliveira" w:date="2014-07-12T16:39:00Z">
        <w:r w:rsidR="002A3B70">
          <w:t>gestão</w:t>
        </w:r>
      </w:ins>
      <w:r>
        <w:t xml:space="preserve"> de projetos, </w:t>
      </w:r>
      <w:r w:rsidR="008567F6">
        <w:t>foi a sua inexperiência em lidar com a</w:t>
      </w:r>
      <w:r w:rsidR="00BD401D">
        <w:t xml:space="preserve"> estrutura analítica do projeto, ou seja:</w:t>
      </w:r>
      <w:r w:rsidR="008E03BD">
        <w:t xml:space="preserve"> </w:t>
      </w:r>
      <w:r w:rsidR="00766641">
        <w:t xml:space="preserve">a relação entre as </w:t>
      </w:r>
      <w:r w:rsidR="00766641">
        <w:rPr>
          <w:i/>
        </w:rPr>
        <w:t>features</w:t>
      </w:r>
      <w:r w:rsidR="00766641">
        <w:t xml:space="preserve"> e requisitos de projetos não </w:t>
      </w:r>
      <w:r w:rsidR="00142683">
        <w:t>se fazia</w:t>
      </w:r>
      <w:r w:rsidR="00766641">
        <w:t xml:space="preserve"> clara, </w:t>
      </w:r>
      <w:r w:rsidR="00EB2DEA">
        <w:t xml:space="preserve">causando uma </w:t>
      </w:r>
      <w:r w:rsidR="00AC1A37">
        <w:t>desorganização</w:t>
      </w:r>
      <w:r w:rsidR="00E504AE">
        <w:t xml:space="preserve"> na subdivisão</w:t>
      </w:r>
      <w:r w:rsidR="00552485">
        <w:t xml:space="preserve"> e sequenciamento</w:t>
      </w:r>
      <w:r w:rsidR="00E504AE">
        <w:t xml:space="preserve"> de atividades.</w:t>
      </w:r>
      <w:r w:rsidR="005D23EB">
        <w:t xml:space="preserve"> </w:t>
      </w:r>
    </w:p>
    <w:p w14:paraId="18EAE0CE" w14:textId="77777777" w:rsidR="0077318E" w:rsidRDefault="005D23EB" w:rsidP="005D23EB">
      <w:r>
        <w:t>A</w:t>
      </w:r>
      <w:r w:rsidR="0076473F">
        <w:t xml:space="preserve"> subdivisão </w:t>
      </w:r>
      <w:r w:rsidR="00F85625">
        <w:t xml:space="preserve">e </w:t>
      </w:r>
      <w:r w:rsidR="00552485">
        <w:t>sequenciamento</w:t>
      </w:r>
      <w:r w:rsidR="00F85625">
        <w:t xml:space="preserve"> </w:t>
      </w:r>
      <w:r w:rsidR="0076473F">
        <w:t xml:space="preserve">das tarefas </w:t>
      </w:r>
      <w:r w:rsidR="00280ACB">
        <w:t>era fe</w:t>
      </w:r>
      <w:r w:rsidR="00C72383">
        <w:t>ita de maneira informal e, em muitos casos, sem o consens</w:t>
      </w:r>
      <w:r w:rsidR="00C479AC">
        <w:t>o de todas as partes envolvidas</w:t>
      </w:r>
      <w:r w:rsidR="00113A2A">
        <w:t>.</w:t>
      </w:r>
      <w:r w:rsidR="00C72383">
        <w:t xml:space="preserve"> Em conjunto com a </w:t>
      </w:r>
      <w:del w:id="780" w:author="Joao Fernando Oliveira" w:date="2014-07-12T16:39:00Z">
        <w:r w:rsidR="00C72383" w:rsidDel="002A3B70">
          <w:delText>gerência</w:delText>
        </w:r>
      </w:del>
      <w:ins w:id="781" w:author="Joao Fernando Oliveira" w:date="2014-07-12T16:39:00Z">
        <w:r w:rsidR="002A3B70">
          <w:t>gestão</w:t>
        </w:r>
      </w:ins>
      <w:r w:rsidR="00C72383">
        <w:t xml:space="preserve"> da Cheesecake Labs</w:t>
      </w:r>
      <w:r w:rsidR="004F7A57">
        <w:t xml:space="preserve"> e se baseando no Guia PMBoK</w:t>
      </w:r>
      <w:r w:rsidR="00C72383">
        <w:t>, foi decidido</w:t>
      </w:r>
      <w:r w:rsidR="000A7134">
        <w:t xml:space="preserve"> </w:t>
      </w:r>
      <w:r w:rsidR="00FC1FDF">
        <w:t xml:space="preserve">que </w:t>
      </w:r>
      <w:r w:rsidR="00A13F2B">
        <w:t>adotar a utilização de uma ferramenta de WBS</w:t>
      </w:r>
      <w:r w:rsidR="00C3679F">
        <w:t xml:space="preserve"> (</w:t>
      </w:r>
      <w:r w:rsidR="00C3679F">
        <w:rPr>
          <w:i/>
        </w:rPr>
        <w:t>Work Breakdown Structure</w:t>
      </w:r>
      <w:r w:rsidR="00C3679F">
        <w:t>)</w:t>
      </w:r>
      <w:r w:rsidR="00A13F2B">
        <w:t xml:space="preserve"> seria essencial para solucionar os problemas </w:t>
      </w:r>
      <w:r w:rsidR="008B5A7E">
        <w:t>previamente descritos.</w:t>
      </w:r>
    </w:p>
    <w:p w14:paraId="05BEF756" w14:textId="77777777" w:rsidR="008F3044" w:rsidRDefault="008956B8" w:rsidP="005D23EB">
      <w:r>
        <w:t>O</w:t>
      </w:r>
      <w:r w:rsidR="008F3044">
        <w:t xml:space="preserve"> WBS </w:t>
      </w:r>
      <w:r w:rsidR="00D50C23">
        <w:t>soluciona</w:t>
      </w:r>
      <w:r w:rsidR="008F4DE4">
        <w:t xml:space="preserve"> o problema descrito </w:t>
      </w:r>
      <w:r w:rsidR="00F02F9B">
        <w:t xml:space="preserve">previamente </w:t>
      </w:r>
      <w:r w:rsidR="00AD438E">
        <w:t>pois organiza</w:t>
      </w:r>
      <w:r w:rsidR="008F4DE4">
        <w:t xml:space="preserve"> a relação entre </w:t>
      </w:r>
      <w:r w:rsidR="008F4DE4">
        <w:rPr>
          <w:i/>
        </w:rPr>
        <w:t>features</w:t>
      </w:r>
      <w:r w:rsidR="008F4DE4">
        <w:t xml:space="preserve"> e requisitos, explicitando também suas dependências. Dessa maneira, </w:t>
      </w:r>
      <w:r w:rsidR="007C4311">
        <w:t>torna</w:t>
      </w:r>
      <w:r w:rsidR="000F36E8">
        <w:t>-se</w:t>
      </w:r>
      <w:r w:rsidR="007C4311">
        <w:t xml:space="preserve"> possível </w:t>
      </w:r>
      <w:r w:rsidR="00CD105A">
        <w:t>uma objetiva</w:t>
      </w:r>
      <w:r w:rsidR="005003D5">
        <w:t xml:space="preserve"> </w:t>
      </w:r>
      <w:r w:rsidR="000F36E8">
        <w:t>comunicação</w:t>
      </w:r>
      <w:r w:rsidR="00D03473">
        <w:t xml:space="preserve"> com os clientes </w:t>
      </w:r>
      <w:r w:rsidR="00CD105A">
        <w:t>se tratando</w:t>
      </w:r>
      <w:r w:rsidR="00937743">
        <w:t xml:space="preserve"> da</w:t>
      </w:r>
      <w:r w:rsidR="0009442E">
        <w:t xml:space="preserve"> subdivisão de tarefas, </w:t>
      </w:r>
      <w:r w:rsidR="002177B4">
        <w:t xml:space="preserve">de </w:t>
      </w:r>
      <w:r w:rsidR="0009442E">
        <w:t xml:space="preserve">seu </w:t>
      </w:r>
      <w:r w:rsidR="00990832">
        <w:t>sequenciamento</w:t>
      </w:r>
      <w:r w:rsidR="0009442E">
        <w:t xml:space="preserve"> e, posteriormente, </w:t>
      </w:r>
      <w:r w:rsidR="008C06C6">
        <w:t>d</w:t>
      </w:r>
      <w:r w:rsidR="0009442E">
        <w:t>o cronograma.</w:t>
      </w:r>
    </w:p>
    <w:p w14:paraId="0A235013" w14:textId="77777777" w:rsidR="000B5767" w:rsidRDefault="002D5DA4" w:rsidP="005D23EB">
      <w:r>
        <w:t xml:space="preserve">A metodologia de escolha da ferramenta de modelagem foi buscar na </w:t>
      </w:r>
      <w:r>
        <w:rPr>
          <w:i/>
        </w:rPr>
        <w:t>web</w:t>
      </w:r>
      <w:r>
        <w:t xml:space="preserve"> quais </w:t>
      </w:r>
      <w:r w:rsidR="00E062B0">
        <w:t xml:space="preserve">as referências que possuíam os recursos necessários e </w:t>
      </w:r>
      <w:r w:rsidR="00677E8E">
        <w:t>fossem livre de cust</w:t>
      </w:r>
      <w:r w:rsidR="0005447F">
        <w:t>os.</w:t>
      </w:r>
      <w:r w:rsidR="00457523">
        <w:t xml:space="preserve"> Os recursos que foram buscados nas ferramentas são:</w:t>
      </w:r>
    </w:p>
    <w:p w14:paraId="07C3945D" w14:textId="77777777" w:rsidR="00457523" w:rsidRDefault="00457523" w:rsidP="001F2346">
      <w:pPr>
        <w:numPr>
          <w:ilvl w:val="0"/>
          <w:numId w:val="5"/>
        </w:numPr>
      </w:pPr>
      <w:r>
        <w:t xml:space="preserve">Capacidade </w:t>
      </w:r>
      <w:r w:rsidR="00AF4491">
        <w:t xml:space="preserve">de </w:t>
      </w:r>
      <w:r w:rsidR="009170ED">
        <w:t xml:space="preserve">trabalhar </w:t>
      </w:r>
      <w:r w:rsidR="00671705">
        <w:t xml:space="preserve">em um arquivo de WBS </w:t>
      </w:r>
      <w:r w:rsidR="0070020F">
        <w:t>em equipe (de maneira distribuída).</w:t>
      </w:r>
    </w:p>
    <w:p w14:paraId="751F74BF" w14:textId="77777777" w:rsidR="00677E8E" w:rsidRDefault="00191051" w:rsidP="00677E8E">
      <w:pPr>
        <w:numPr>
          <w:ilvl w:val="0"/>
          <w:numId w:val="5"/>
        </w:numPr>
      </w:pPr>
      <w:r>
        <w:t>Interface intuitiva e completa.</w:t>
      </w:r>
    </w:p>
    <w:p w14:paraId="52CEAFBB" w14:textId="77777777" w:rsidR="00677E8E" w:rsidRPr="002D5DA4" w:rsidRDefault="001F2346" w:rsidP="00677E8E">
      <w:pPr>
        <w:numPr>
          <w:ilvl w:val="0"/>
          <w:numId w:val="5"/>
        </w:numPr>
      </w:pPr>
      <w:r>
        <w:t xml:space="preserve">Capacidade de exportar </w:t>
      </w:r>
      <w:r w:rsidR="002C597E">
        <w:t>o documento</w:t>
      </w:r>
      <w:r w:rsidR="00191051">
        <w:t xml:space="preserve"> </w:t>
      </w:r>
      <w:r w:rsidR="00677E8E">
        <w:t>como imagem.</w:t>
      </w:r>
    </w:p>
    <w:p w14:paraId="5E388BF2" w14:textId="77777777" w:rsidR="00A13F2B" w:rsidRDefault="00677E8E" w:rsidP="0077318E">
      <w:r>
        <w:t xml:space="preserve">A ferramenta que melhor se enquadrou no perfil desejada foi a </w:t>
      </w:r>
      <w:r w:rsidR="00941627">
        <w:t xml:space="preserve">WBSTool, que </w:t>
      </w:r>
      <w:r w:rsidR="0085539E">
        <w:t xml:space="preserve">é de uso gratuito, possui interface de edição na web – possibilitando o trabalho </w:t>
      </w:r>
      <w:r w:rsidR="00B411A9">
        <w:t>distribuído</w:t>
      </w:r>
      <w:r w:rsidR="0085539E">
        <w:t xml:space="preserve"> – e </w:t>
      </w:r>
      <w:r w:rsidR="007E3FCF">
        <w:t>tem todas</w:t>
      </w:r>
      <w:r w:rsidR="0044243E">
        <w:t xml:space="preserve"> as notações e elementos lógicos para criar </w:t>
      </w:r>
      <w:r w:rsidR="00B411A9">
        <w:t>o</w:t>
      </w:r>
      <w:r w:rsidR="0044243E">
        <w:t xml:space="preserve"> WBS</w:t>
      </w:r>
      <w:r w:rsidR="00260F66">
        <w:t>.</w:t>
      </w:r>
    </w:p>
    <w:p w14:paraId="3A5DBC26" w14:textId="30A166ED" w:rsidR="00605A1B" w:rsidRPr="003F11CD" w:rsidDel="002B4849" w:rsidRDefault="004F7A9D" w:rsidP="004F7A9D">
      <w:pPr>
        <w:ind w:firstLine="0"/>
        <w:rPr>
          <w:del w:id="782" w:author="Joao Fernando Oliveira" w:date="2014-07-13T11:24:00Z"/>
        </w:rPr>
      </w:pPr>
      <w:r>
        <w:tab/>
        <w:t>Utilizando o WBSTool, foi criad</w:t>
      </w:r>
      <w:ins w:id="783" w:author="Joao Fernando Oliveira" w:date="2014-07-13T11:23:00Z">
        <w:r w:rsidR="002B4849">
          <w:t>a</w:t>
        </w:r>
      </w:ins>
      <w:del w:id="784" w:author="Joao Fernando Oliveira" w:date="2014-07-13T11:23:00Z">
        <w:r w:rsidDel="002B4849">
          <w:delText>o</w:delText>
        </w:r>
      </w:del>
      <w:r>
        <w:t xml:space="preserve"> – em parceria com o corpo gestor da Cheesecake Labs – a estrutura analítica de projeto</w:t>
      </w:r>
      <w:r w:rsidR="003F11CD">
        <w:t xml:space="preserve"> para o caso de estudo de remodelagem do site </w:t>
      </w:r>
      <w:r w:rsidR="003F11CD">
        <w:rPr>
          <w:i/>
        </w:rPr>
        <w:t>admin</w:t>
      </w:r>
      <w:r w:rsidR="003F11CD">
        <w:t xml:space="preserve"> da Cogentio.</w:t>
      </w:r>
    </w:p>
    <w:p w14:paraId="3907D399" w14:textId="77777777" w:rsidR="00CE2CCC" w:rsidRDefault="00CE2CCC" w:rsidP="00C164D7">
      <w:pPr>
        <w:ind w:firstLine="0"/>
      </w:pPr>
    </w:p>
    <w:p w14:paraId="7C4D6D98" w14:textId="77777777" w:rsidR="00CE2CCC" w:rsidRPr="00B679E3" w:rsidRDefault="007B1BEB" w:rsidP="00AD0A37">
      <w:pPr>
        <w:ind w:left="1440" w:firstLine="0"/>
      </w:pPr>
      <w:commentRangeStart w:id="785"/>
      <w:r>
        <w:rPr>
          <w:noProof/>
          <w:lang w:val="en-US" w:eastAsia="en-US"/>
        </w:rPr>
        <w:drawing>
          <wp:anchor distT="0" distB="0" distL="114300" distR="114300" simplePos="0" relativeHeight="251658752" behindDoc="0" locked="0" layoutInCell="1" allowOverlap="1" wp14:anchorId="577B0691" wp14:editId="25B7D819">
            <wp:simplePos x="0" y="0"/>
            <wp:positionH relativeFrom="column">
              <wp:posOffset>-2209800</wp:posOffset>
            </wp:positionH>
            <wp:positionV relativeFrom="paragraph">
              <wp:posOffset>3210560</wp:posOffset>
            </wp:positionV>
            <wp:extent cx="10250805" cy="2556510"/>
            <wp:effectExtent l="11748" t="0" r="0" b="0"/>
            <wp:wrapTopAndBottom/>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10250805" cy="255651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785"/>
      <w:r w:rsidR="002B4849">
        <w:rPr>
          <w:rStyle w:val="CommentReference"/>
        </w:rPr>
        <w:commentReference w:id="785"/>
      </w:r>
    </w:p>
    <w:p w14:paraId="41725854" w14:textId="77777777" w:rsidR="000614AB" w:rsidRPr="00427660" w:rsidRDefault="00FF5526" w:rsidP="009F5E7A">
      <w:pPr>
        <w:pStyle w:val="Heading4"/>
      </w:pPr>
      <w:bookmarkStart w:id="786" w:name="_Toc265774376"/>
      <w:bookmarkStart w:id="787" w:name="_Toc265777696"/>
      <w:r w:rsidRPr="00427660">
        <w:t xml:space="preserve">Melhorias </w:t>
      </w:r>
      <w:r w:rsidR="004E55B5">
        <w:t>no</w:t>
      </w:r>
      <w:r w:rsidRPr="00427660">
        <w:t xml:space="preserve"> </w:t>
      </w:r>
      <w:r w:rsidR="004E55B5">
        <w:t>Desenvolvimento</w:t>
      </w:r>
      <w:r w:rsidR="000614AB" w:rsidRPr="00427660">
        <w:t xml:space="preserve"> </w:t>
      </w:r>
      <w:r w:rsidR="00922666">
        <w:t>d</w:t>
      </w:r>
      <w:r w:rsidR="000614AB" w:rsidRPr="00427660">
        <w:t>o Cronograma</w:t>
      </w:r>
    </w:p>
    <w:p w14:paraId="5AB36EF2" w14:textId="776BF3CE" w:rsidR="009971A5" w:rsidRDefault="009971A5" w:rsidP="00642C84">
      <w:r>
        <w:t>Com</w:t>
      </w:r>
      <w:r w:rsidR="003D6658">
        <w:t>o</w:t>
      </w:r>
      <w:r>
        <w:t xml:space="preserve"> consequência do melhor planejamento da estrutura analítica do projeto, descrito na seção anterior,</w:t>
      </w:r>
      <w:del w:id="788" w:author="Joao Fernando Oliveira" w:date="2014-07-13T11:24:00Z">
        <w:r w:rsidDel="002B4849">
          <w:delText xml:space="preserve"> </w:delText>
        </w:r>
        <w:r w:rsidR="0091474D" w:rsidDel="002B4849">
          <w:delText>se</w:delText>
        </w:r>
      </w:del>
      <w:r w:rsidR="0091474D">
        <w:t xml:space="preserve"> tornou</w:t>
      </w:r>
      <w:ins w:id="789" w:author="Joao Fernando Oliveira" w:date="2014-07-13T11:24:00Z">
        <w:r w:rsidR="002B4849">
          <w:t>-se</w:t>
        </w:r>
      </w:ins>
      <w:r w:rsidR="0091474D">
        <w:t xml:space="preserve"> mais clara</w:t>
      </w:r>
      <w:r w:rsidR="005B24B3">
        <w:t xml:space="preserve"> a necessidade </w:t>
      </w:r>
      <w:r w:rsidR="000C6D68">
        <w:t>de</w:t>
      </w:r>
      <w:r w:rsidR="00B51A0A">
        <w:t xml:space="preserve"> melhorias </w:t>
      </w:r>
      <w:r w:rsidR="00A32256">
        <w:t xml:space="preserve">nos processos de desenvolvimento de cronograma. </w:t>
      </w:r>
      <w:r w:rsidR="00D7320E">
        <w:t>Na situação</w:t>
      </w:r>
      <w:r w:rsidR="00910B19">
        <w:t xml:space="preserve"> </w:t>
      </w:r>
      <w:r w:rsidR="00920F83">
        <w:t xml:space="preserve">inicial da empresa os cronogramas eram desenvolvidos </w:t>
      </w:r>
      <w:r w:rsidR="007E0E17">
        <w:t>de maneira informal e mal detalhada.</w:t>
      </w:r>
    </w:p>
    <w:p w14:paraId="30B4315A" w14:textId="037518EE" w:rsidR="00452BF4" w:rsidRDefault="00C60798" w:rsidP="00642C84">
      <w:r>
        <w:t xml:space="preserve">O corpo gerencial da Cheesecake confirmou que </w:t>
      </w:r>
      <w:r w:rsidR="00EC6048">
        <w:t>o cronograma era</w:t>
      </w:r>
      <w:r w:rsidR="00A31D5B">
        <w:t xml:space="preserve"> um ponto de tensão com os clientes</w:t>
      </w:r>
      <w:r w:rsidR="00D065F4">
        <w:t xml:space="preserve"> </w:t>
      </w:r>
      <w:r w:rsidR="00AB6C17">
        <w:t>na maioria dos projetos.</w:t>
      </w:r>
      <w:r w:rsidR="005C32B6">
        <w:t xml:space="preserve"> </w:t>
      </w:r>
      <w:r w:rsidR="00452BF4">
        <w:t xml:space="preserve">As datas de entrega </w:t>
      </w:r>
      <w:r w:rsidR="008E2735">
        <w:t>eram</w:t>
      </w:r>
      <w:r w:rsidR="00E4435E">
        <w:t xml:space="preserve"> raramente cumpridas e o escopo das tarefas possuíam constante</w:t>
      </w:r>
      <w:ins w:id="790" w:author="Joao Fernando Oliveira" w:date="2014-07-13T11:24:00Z">
        <w:r w:rsidR="002B4849">
          <w:t>s</w:t>
        </w:r>
      </w:ins>
      <w:r w:rsidR="00E4435E">
        <w:t xml:space="preserve"> mudanças.</w:t>
      </w:r>
    </w:p>
    <w:p w14:paraId="0BD611B4" w14:textId="77777777" w:rsidR="008A2693" w:rsidRDefault="007F55A1" w:rsidP="00642C84">
      <w:r>
        <w:t>Para solucionar os problemas previamente cita</w:t>
      </w:r>
      <w:r w:rsidR="005F77FC">
        <w:t>do</w:t>
      </w:r>
      <w:r>
        <w:t xml:space="preserve">s, conclui-se ser essencial </w:t>
      </w:r>
      <w:r w:rsidR="003B17B8">
        <w:t xml:space="preserve">a utilização de uma ferramenta e norma de modelagem para melhor </w:t>
      </w:r>
      <w:r w:rsidR="006E0ABB">
        <w:t xml:space="preserve">organizar graficamente </w:t>
      </w:r>
      <w:r w:rsidR="005F1F11">
        <w:t>o cronograma dos projetos.</w:t>
      </w:r>
      <w:r w:rsidR="00D55915">
        <w:t xml:space="preserve"> O</w:t>
      </w:r>
      <w:r w:rsidR="008A2693">
        <w:t xml:space="preserve"> Guia PMBoK, na área de conhecimento de gestão de tempo, </w:t>
      </w:r>
      <w:r w:rsidR="008E44E4">
        <w:t xml:space="preserve">cita a utilização de diagramas de Gantt para organizar </w:t>
      </w:r>
      <w:r w:rsidR="00D01416">
        <w:t>o cronograma do projeto.</w:t>
      </w:r>
      <w:r w:rsidR="008205C7">
        <w:t xml:space="preserve"> </w:t>
      </w:r>
      <w:r w:rsidR="009B028D">
        <w:t xml:space="preserve">Dessa maneira, </w:t>
      </w:r>
      <w:r w:rsidR="00520CBA">
        <w:t>iniciou</w:t>
      </w:r>
      <w:r w:rsidR="00FD1486">
        <w:t xml:space="preserve">-se a busca por uma ferramenta </w:t>
      </w:r>
      <w:r w:rsidR="00D13869">
        <w:t>de modelagem de diagramas de Gantt.</w:t>
      </w:r>
    </w:p>
    <w:p w14:paraId="2E71EF39" w14:textId="77777777" w:rsidR="00B81DB1" w:rsidRDefault="00E9689A" w:rsidP="00B81DB1">
      <w:r>
        <w:t xml:space="preserve">A metodologia de escolha da ferramenta de modelagem foi buscar na </w:t>
      </w:r>
      <w:r>
        <w:rPr>
          <w:i/>
        </w:rPr>
        <w:t>web</w:t>
      </w:r>
      <w:r>
        <w:t xml:space="preserve"> quais as referências que possuíam os recursos necessários e </w:t>
      </w:r>
      <w:r w:rsidR="00B85CD4">
        <w:t>baixo custo</w:t>
      </w:r>
      <w:r>
        <w:t>. Os recursos que foram buscados nas ferramentas são:</w:t>
      </w:r>
    </w:p>
    <w:p w14:paraId="63F32676" w14:textId="77777777" w:rsidR="00B81DB1" w:rsidRDefault="00B81DB1" w:rsidP="00B81DB1">
      <w:pPr>
        <w:numPr>
          <w:ilvl w:val="0"/>
          <w:numId w:val="5"/>
        </w:numPr>
      </w:pPr>
      <w:r>
        <w:t xml:space="preserve">Capacidade de trabalhar em um arquivo de </w:t>
      </w:r>
      <w:r w:rsidR="00B75F5F">
        <w:t>diagrama Gantt</w:t>
      </w:r>
      <w:r>
        <w:t xml:space="preserve"> em equipe (de maneira distribuída).</w:t>
      </w:r>
    </w:p>
    <w:p w14:paraId="02176506" w14:textId="77777777" w:rsidR="00B81DB1" w:rsidRDefault="00B81DB1" w:rsidP="00B81DB1">
      <w:pPr>
        <w:numPr>
          <w:ilvl w:val="0"/>
          <w:numId w:val="5"/>
        </w:numPr>
      </w:pPr>
      <w:r>
        <w:t>Interface intuitiva e completa.</w:t>
      </w:r>
    </w:p>
    <w:p w14:paraId="568B36B9" w14:textId="77777777" w:rsidR="00B81DB1" w:rsidRDefault="00D669F8" w:rsidP="00B81DB1">
      <w:pPr>
        <w:numPr>
          <w:ilvl w:val="0"/>
          <w:numId w:val="5"/>
        </w:numPr>
      </w:pPr>
      <w:r>
        <w:t xml:space="preserve">Capacidade de atualizar o </w:t>
      </w:r>
      <w:r w:rsidR="00792ABC">
        <w:t xml:space="preserve">progresso do </w:t>
      </w:r>
      <w:r>
        <w:t xml:space="preserve">diagrama </w:t>
      </w:r>
      <w:r w:rsidR="00EF20AC">
        <w:t>ao longo do desenvolvimento do projeto de maneira</w:t>
      </w:r>
      <w:r w:rsidR="003A18C2">
        <w:t xml:space="preserve"> simples e prática.</w:t>
      </w:r>
    </w:p>
    <w:p w14:paraId="35BF431B" w14:textId="77777777" w:rsidR="00B81DB1" w:rsidRDefault="00B81DB1" w:rsidP="00B81DB1">
      <w:pPr>
        <w:numPr>
          <w:ilvl w:val="0"/>
          <w:numId w:val="5"/>
        </w:numPr>
      </w:pPr>
      <w:r>
        <w:t>Capacidade de exportar o documento como imagem.</w:t>
      </w:r>
    </w:p>
    <w:p w14:paraId="057E42DF" w14:textId="77777777" w:rsidR="00493518" w:rsidRDefault="00EE1CEA" w:rsidP="00493518">
      <w:r>
        <w:t>A ferramenta</w:t>
      </w:r>
      <w:r w:rsidR="00493518">
        <w:t xml:space="preserve"> que melhor</w:t>
      </w:r>
      <w:r>
        <w:t xml:space="preserve"> satisfez as necessidades</w:t>
      </w:r>
      <w:r w:rsidR="0061303C">
        <w:t xml:space="preserve"> da Cheesecake Labs foi </w:t>
      </w:r>
      <w:r w:rsidR="00D64FD4">
        <w:t>o TeamGantt</w:t>
      </w:r>
      <w:r w:rsidR="00BD1238">
        <w:t xml:space="preserve">, que possui interface de edição na </w:t>
      </w:r>
      <w:r w:rsidR="00BD1238">
        <w:rPr>
          <w:i/>
        </w:rPr>
        <w:t xml:space="preserve">web – </w:t>
      </w:r>
      <w:r w:rsidR="00BD1238">
        <w:t>possibilitando</w:t>
      </w:r>
      <w:r w:rsidR="0055732C">
        <w:t xml:space="preserve"> </w:t>
      </w:r>
      <w:r w:rsidR="0027708E">
        <w:t xml:space="preserve">o trabalho distribuído, </w:t>
      </w:r>
      <w:r w:rsidR="00CC1FC3">
        <w:t xml:space="preserve">interface </w:t>
      </w:r>
      <w:r w:rsidR="00FA6B5E">
        <w:t xml:space="preserve">intuitiva, baixos custos mensais </w:t>
      </w:r>
      <w:r w:rsidR="00541DCD">
        <w:t xml:space="preserve">e </w:t>
      </w:r>
      <w:r w:rsidR="00A54DBB">
        <w:t xml:space="preserve">funcionalidades que facilitam a atualização </w:t>
      </w:r>
      <w:r w:rsidR="00AC33BB">
        <w:t xml:space="preserve">do progresso das tarefas. </w:t>
      </w:r>
      <w:r w:rsidR="0059443A">
        <w:t xml:space="preserve">A capacidade </w:t>
      </w:r>
      <w:r w:rsidR="00B1416F">
        <w:t xml:space="preserve">de atualizar o progresso das tarefas é um fator decisivo </w:t>
      </w:r>
      <w:r w:rsidR="00541DA4">
        <w:t xml:space="preserve">do TeamGantt pois facilita, além do planejamento, o controle futuro </w:t>
      </w:r>
      <w:r w:rsidR="00DD744C">
        <w:t>do cronograma que é realizado</w:t>
      </w:r>
      <w:r w:rsidR="007031E7">
        <w:t xml:space="preserve"> </w:t>
      </w:r>
      <w:r w:rsidR="00087E1F">
        <w:t>ao longo do desenvolvimento do projeto</w:t>
      </w:r>
      <w:r w:rsidR="000D075A">
        <w:t>.</w:t>
      </w:r>
    </w:p>
    <w:p w14:paraId="57D8133E" w14:textId="77777777" w:rsidR="000D075A" w:rsidRPr="00B13D1A" w:rsidRDefault="009D126D" w:rsidP="00493518">
      <w:r>
        <w:t xml:space="preserve">Para a criação do diagrama de Gantt utilizou-se </w:t>
      </w:r>
      <w:r w:rsidR="000923FB">
        <w:t>a estrutura analítica do projeto (citada na seçã</w:t>
      </w:r>
      <w:r w:rsidR="00701707">
        <w:t xml:space="preserve">o anterior) como entrada em conjunto com </w:t>
      </w:r>
      <w:r w:rsidR="001D5B46">
        <w:t>a estimativa de duração de cada atividade.</w:t>
      </w:r>
    </w:p>
    <w:p w14:paraId="17670E23" w14:textId="77777777" w:rsidR="00884B81" w:rsidRDefault="00884B81" w:rsidP="00073E14">
      <w:pPr>
        <w:ind w:firstLine="0"/>
        <w:jc w:val="left"/>
      </w:pPr>
    </w:p>
    <w:p w14:paraId="67961BAB" w14:textId="77777777" w:rsidR="00BF3C8B" w:rsidRDefault="00484D2A" w:rsidP="00073E14">
      <w:pPr>
        <w:ind w:firstLine="0"/>
        <w:jc w:val="left"/>
      </w:pPr>
      <w:r>
        <w:br w:type="page"/>
      </w:r>
      <w:commentRangeStart w:id="791"/>
      <w:r w:rsidR="007B1BEB">
        <w:rPr>
          <w:noProof/>
          <w:lang w:val="en-US" w:eastAsia="en-US"/>
        </w:rPr>
        <w:drawing>
          <wp:inline distT="0" distB="0" distL="0" distR="0" wp14:anchorId="18E9EE62" wp14:editId="616ADB06">
            <wp:extent cx="6045200" cy="7835900"/>
            <wp:effectExtent l="0" t="0" r="0" b="0"/>
            <wp:docPr id="54" name="Picture 54" descr="New_Layout_of_the_Admin_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w_Layout_of_the_Admin_Pag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45200" cy="7835900"/>
                    </a:xfrm>
                    <a:prstGeom prst="rect">
                      <a:avLst/>
                    </a:prstGeom>
                    <a:noFill/>
                    <a:ln>
                      <a:noFill/>
                    </a:ln>
                  </pic:spPr>
                </pic:pic>
              </a:graphicData>
            </a:graphic>
          </wp:inline>
        </w:drawing>
      </w:r>
      <w:commentRangeEnd w:id="791"/>
      <w:r w:rsidR="002B4849">
        <w:rPr>
          <w:rStyle w:val="CommentReference"/>
        </w:rPr>
        <w:commentReference w:id="791"/>
      </w:r>
    </w:p>
    <w:p w14:paraId="04B06FDA" w14:textId="77777777" w:rsidR="00A06372" w:rsidRDefault="00A06372" w:rsidP="00073E14">
      <w:pPr>
        <w:ind w:firstLine="0"/>
        <w:jc w:val="left"/>
      </w:pPr>
    </w:p>
    <w:p w14:paraId="7FBFB3EA" w14:textId="77777777" w:rsidR="00A06372" w:rsidRDefault="00A06372" w:rsidP="00073E14">
      <w:pPr>
        <w:ind w:firstLine="0"/>
        <w:jc w:val="left"/>
      </w:pPr>
    </w:p>
    <w:p w14:paraId="78662146" w14:textId="77777777" w:rsidR="00A06372" w:rsidRDefault="00A06372" w:rsidP="00073E14">
      <w:pPr>
        <w:ind w:firstLine="0"/>
        <w:jc w:val="left"/>
      </w:pPr>
    </w:p>
    <w:p w14:paraId="011771A5" w14:textId="77777777" w:rsidR="00A06372" w:rsidRPr="00A06372" w:rsidRDefault="00905963" w:rsidP="00A06372">
      <w:pPr>
        <w:pStyle w:val="Heading4"/>
        <w:rPr>
          <w:color w:val="000000"/>
        </w:rPr>
      </w:pPr>
      <w:r>
        <w:t>Melhorias na</w:t>
      </w:r>
      <w:r w:rsidR="009143DF">
        <w:t xml:space="preserve"> </w:t>
      </w:r>
      <w:r>
        <w:rPr>
          <w:color w:val="000000"/>
        </w:rPr>
        <w:t>Determinação</w:t>
      </w:r>
      <w:r w:rsidR="00AF0388" w:rsidRPr="00EF2EAD">
        <w:rPr>
          <w:color w:val="000000"/>
        </w:rPr>
        <w:t xml:space="preserve"> </w:t>
      </w:r>
      <w:r>
        <w:rPr>
          <w:color w:val="000000"/>
        </w:rPr>
        <w:t>d</w:t>
      </w:r>
      <w:r w:rsidR="00AF0388" w:rsidRPr="00EF2EAD">
        <w:rPr>
          <w:color w:val="000000"/>
        </w:rPr>
        <w:t>o Orçamento</w:t>
      </w:r>
    </w:p>
    <w:p w14:paraId="7B6F7A1D" w14:textId="77777777" w:rsidR="001374E4" w:rsidRDefault="008A13B7" w:rsidP="00B97C52">
      <w:r>
        <w:t>O processo de determinar orçamento também foi definido como crítico pelos gerentes da Cheesecake Labs</w:t>
      </w:r>
      <w:r w:rsidR="00B5302D">
        <w:t xml:space="preserve">, pois </w:t>
      </w:r>
      <w:r w:rsidR="004461EF">
        <w:t xml:space="preserve">em projetos de longo prazo </w:t>
      </w:r>
      <w:r w:rsidR="00B91430">
        <w:t>os</w:t>
      </w:r>
      <w:r w:rsidR="00B342E4">
        <w:t xml:space="preserve"> clientes</w:t>
      </w:r>
      <w:r w:rsidR="00F9230A">
        <w:t xml:space="preserve"> </w:t>
      </w:r>
      <w:r w:rsidR="00ED74AC">
        <w:t>perdem o</w:t>
      </w:r>
      <w:r w:rsidR="00F9230A">
        <w:t xml:space="preserve"> controle de onde seus recursos </w:t>
      </w:r>
      <w:r w:rsidR="007931B3">
        <w:t>estão</w:t>
      </w:r>
      <w:r w:rsidR="00F9230A">
        <w:t xml:space="preserve"> sendo realmente investidos.</w:t>
      </w:r>
      <w:r w:rsidR="00627765">
        <w:t xml:space="preserve"> Para tornar os documentos de orçamento mais claro</w:t>
      </w:r>
      <w:r w:rsidR="00C3466D">
        <w:t>s</w:t>
      </w:r>
      <w:r w:rsidR="00627765">
        <w:t xml:space="preserve"> e objetivos foi escolhid</w:t>
      </w:r>
      <w:r w:rsidR="00251AA9">
        <w:t>o o método</w:t>
      </w:r>
      <w:r w:rsidR="00C036CF">
        <w:t xml:space="preserve"> de custeio</w:t>
      </w:r>
      <w:r w:rsidR="00B91430">
        <w:t xml:space="preserve"> baseado em atividades</w:t>
      </w:r>
      <w:r w:rsidR="00F12046">
        <w:t>,</w:t>
      </w:r>
      <w:r w:rsidR="00B91430">
        <w:t xml:space="preserve"> ou</w:t>
      </w:r>
      <w:r w:rsidR="00C036CF">
        <w:t xml:space="preserve"> </w:t>
      </w:r>
      <w:r w:rsidR="00B91430">
        <w:t xml:space="preserve">custeio </w:t>
      </w:r>
      <w:r w:rsidR="00987599">
        <w:t>ABC, proposto pelo Guia PMBoK</w:t>
      </w:r>
      <w:r w:rsidR="001157A0">
        <w:t xml:space="preserve"> em sua área de conhecimento</w:t>
      </w:r>
      <w:r w:rsidR="001850B0">
        <w:t xml:space="preserve"> de gestão de </w:t>
      </w:r>
      <w:r w:rsidR="0015526B">
        <w:t>custos</w:t>
      </w:r>
      <w:r w:rsidR="00987599">
        <w:t>.</w:t>
      </w:r>
    </w:p>
    <w:p w14:paraId="7EACAD0F" w14:textId="77777777" w:rsidR="00E54B22" w:rsidRDefault="00E54B22" w:rsidP="00B97C52">
      <w:r>
        <w:t xml:space="preserve">O </w:t>
      </w:r>
      <w:r w:rsidR="0001640D">
        <w:t xml:space="preserve">custeio </w:t>
      </w:r>
      <w:r w:rsidR="00C52142">
        <w:t xml:space="preserve">ABC </w:t>
      </w:r>
      <w:r w:rsidR="004F4DC4">
        <w:t xml:space="preserve">é um método de custeio baseado nas atividades que a empresa </w:t>
      </w:r>
      <w:r w:rsidR="007F5099">
        <w:t>realiza</w:t>
      </w:r>
      <w:r w:rsidR="004F4DC4">
        <w:t xml:space="preserve"> no processo de desenvolvimento de seu produto.</w:t>
      </w:r>
      <w:r w:rsidR="005927A8">
        <w:t xml:space="preserve"> O objetivo do custeio ABC é </w:t>
      </w:r>
      <w:r w:rsidR="00EC15BF">
        <w:t>fornecer um método para o tratamento dos custos indiretos, através da análise das atividades</w:t>
      </w:r>
      <w:r w:rsidR="002B30F0">
        <w:t xml:space="preserve"> e de seus geradores de custo.</w:t>
      </w:r>
    </w:p>
    <w:p w14:paraId="41780DDD" w14:textId="77777777" w:rsidR="00CE012D" w:rsidRPr="00FF4EA2" w:rsidRDefault="00CE012D" w:rsidP="00B97C52">
      <w:pPr>
        <w:rPr>
          <w:i/>
        </w:rPr>
      </w:pPr>
      <w:r>
        <w:t>No caso</w:t>
      </w:r>
      <w:r w:rsidR="00D178D2">
        <w:t xml:space="preserve"> de estudo aplicou-se o custeio ABC</w:t>
      </w:r>
      <w:r w:rsidR="0054187D">
        <w:t xml:space="preserve"> no orç</w:t>
      </w:r>
      <w:r w:rsidR="00E666B3">
        <w:t>amento</w:t>
      </w:r>
      <w:r w:rsidR="006A37E5">
        <w:t xml:space="preserve"> </w:t>
      </w:r>
      <w:r w:rsidR="00406833">
        <w:t>do projeto</w:t>
      </w:r>
      <w:r w:rsidR="00874232">
        <w:t xml:space="preserve">, para </w:t>
      </w:r>
      <w:r w:rsidR="00C63BD7">
        <w:t>que a Cogentio pudesse ter mais controle de como seus recursos estavam sendo investidos nas diversas funcionalidades desenvolvidas.</w:t>
      </w:r>
      <w:r w:rsidR="006E704D">
        <w:t xml:space="preserve"> </w:t>
      </w:r>
      <w:r w:rsidR="00DC44B0">
        <w:t xml:space="preserve">Para melhor descrever </w:t>
      </w:r>
      <w:r w:rsidR="00EA1765">
        <w:t xml:space="preserve">os custos </w:t>
      </w:r>
      <w:r w:rsidR="00774CC6">
        <w:t>indiretos</w:t>
      </w:r>
      <w:r w:rsidR="00757D66">
        <w:t xml:space="preserve"> </w:t>
      </w:r>
      <w:r w:rsidR="00774CC6">
        <w:t>do orçamento</w:t>
      </w:r>
      <w:r w:rsidR="004B6A6B">
        <w:t>,</w:t>
      </w:r>
      <w:r w:rsidR="00757D66">
        <w:t xml:space="preserve"> </w:t>
      </w:r>
      <w:r w:rsidR="00B55D8E">
        <w:t>u</w:t>
      </w:r>
      <w:r w:rsidR="006E704D">
        <w:t>tilizou-se com entrada</w:t>
      </w:r>
      <w:r w:rsidR="00C47D0D">
        <w:t xml:space="preserve"> </w:t>
      </w:r>
      <w:r w:rsidR="00FF4EA2">
        <w:t>(</w:t>
      </w:r>
      <w:r w:rsidR="00FF4EA2">
        <w:rPr>
          <w:i/>
        </w:rPr>
        <w:t>input</w:t>
      </w:r>
      <w:r w:rsidR="00FF4EA2" w:rsidRPr="00597182">
        <w:t xml:space="preserve">) </w:t>
      </w:r>
      <w:r w:rsidR="000015B3" w:rsidRPr="00597182">
        <w:t xml:space="preserve">as informações </w:t>
      </w:r>
      <w:r w:rsidR="00597182" w:rsidRPr="00597182">
        <w:t>definidas pela estrutura a</w:t>
      </w:r>
      <w:r w:rsidR="00597182">
        <w:t>nalítica do projeto</w:t>
      </w:r>
      <w:r w:rsidR="004B5E10">
        <w:t xml:space="preserve">, em conjunto </w:t>
      </w:r>
      <w:r w:rsidR="00460121">
        <w:t xml:space="preserve">com a duração das atividades </w:t>
      </w:r>
      <w:r w:rsidR="00521EBF">
        <w:t xml:space="preserve">e o </w:t>
      </w:r>
      <w:r w:rsidR="00DA1F07">
        <w:t>custo dos recursos</w:t>
      </w:r>
      <w:r w:rsidR="008E64BD">
        <w:t xml:space="preserve"> envolvidos.</w:t>
      </w:r>
    </w:p>
    <w:p w14:paraId="35B8A30A" w14:textId="77777777" w:rsidR="0046729E" w:rsidRPr="00AC7714" w:rsidRDefault="00C026BE" w:rsidP="00B97C52">
      <w:r>
        <w:t>Correlacionando</w:t>
      </w:r>
      <w:r w:rsidR="003703E0">
        <w:t xml:space="preserve"> </w:t>
      </w:r>
      <w:r w:rsidR="00F847BF">
        <w:t xml:space="preserve">a duração </w:t>
      </w:r>
      <w:r w:rsidR="007B0690">
        <w:t xml:space="preserve">do desenvolvimento </w:t>
      </w:r>
      <w:r w:rsidR="00143680">
        <w:t>d</w:t>
      </w:r>
      <w:r w:rsidR="004F00A6">
        <w:t>o</w:t>
      </w:r>
      <w:r w:rsidR="00143680">
        <w:t>s requisitos</w:t>
      </w:r>
      <w:r w:rsidR="000E46A5">
        <w:t xml:space="preserve"> </w:t>
      </w:r>
      <w:r w:rsidR="004C2522">
        <w:t xml:space="preserve">– </w:t>
      </w:r>
      <w:r w:rsidR="00DA782E">
        <w:t xml:space="preserve">que </w:t>
      </w:r>
      <w:r w:rsidR="003B68DE">
        <w:t>compõe</w:t>
      </w:r>
      <w:r w:rsidR="00FB73D2">
        <w:t xml:space="preserve"> as </w:t>
      </w:r>
      <w:r w:rsidR="00FB73D2">
        <w:rPr>
          <w:i/>
        </w:rPr>
        <w:t>features</w:t>
      </w:r>
      <w:r w:rsidR="008E0425">
        <w:t xml:space="preserve"> do produto</w:t>
      </w:r>
      <w:r w:rsidR="004C2522">
        <w:t xml:space="preserve"> – com o preço dos recursos</w:t>
      </w:r>
      <w:r w:rsidR="008614DD">
        <w:t xml:space="preserve"> envolvidos</w:t>
      </w:r>
      <w:r w:rsidR="005237D2">
        <w:t>,</w:t>
      </w:r>
      <w:r w:rsidR="00C227FD">
        <w:t xml:space="preserve"> </w:t>
      </w:r>
      <w:r w:rsidR="00D85A89">
        <w:t xml:space="preserve">foi possível calcular </w:t>
      </w:r>
      <w:r w:rsidR="00C93A64">
        <w:t xml:space="preserve">o custo de desenvolvimento aproximado </w:t>
      </w:r>
      <w:r w:rsidR="00510094">
        <w:t>de cada um</w:t>
      </w:r>
      <w:r w:rsidR="00AC7714">
        <w:t xml:space="preserve">a das </w:t>
      </w:r>
      <w:r w:rsidR="00AC7714">
        <w:rPr>
          <w:i/>
        </w:rPr>
        <w:t>features</w:t>
      </w:r>
      <w:r w:rsidR="00AC7714">
        <w:t>.</w:t>
      </w:r>
      <w:r w:rsidR="001F4238">
        <w:t xml:space="preserve"> Os recursos envolvidos no projeto</w:t>
      </w:r>
      <w:r w:rsidR="00407308">
        <w:t xml:space="preserve"> são em maioria desenvolvedores e gestores</w:t>
      </w:r>
      <w:r w:rsidR="00127E17">
        <w:t xml:space="preserve"> que possuem seu </w:t>
      </w:r>
      <w:r w:rsidR="000401F6">
        <w:t>valor</w:t>
      </w:r>
      <w:r w:rsidR="00691519">
        <w:t xml:space="preserve"> cobrado por hora</w:t>
      </w:r>
      <w:r w:rsidR="00736DF8">
        <w:t>.</w:t>
      </w:r>
    </w:p>
    <w:tbl>
      <w:tblPr>
        <w:tblpPr w:leftFromText="180" w:rightFromText="180" w:vertAnchor="page" w:horzAnchor="page" w:tblpX="3869" w:tblpY="8961"/>
        <w:tblW w:w="4820" w:type="dxa"/>
        <w:tblLook w:val="04A0" w:firstRow="1" w:lastRow="0" w:firstColumn="1" w:lastColumn="0" w:noHBand="0" w:noVBand="1"/>
      </w:tblPr>
      <w:tblGrid>
        <w:gridCol w:w="1860"/>
        <w:gridCol w:w="1580"/>
        <w:gridCol w:w="1380"/>
      </w:tblGrid>
      <w:tr w:rsidR="002B29A5" w:rsidRPr="00884B81" w14:paraId="2142A074" w14:textId="77777777" w:rsidTr="002B29A5">
        <w:trPr>
          <w:trHeight w:val="30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3829D"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Days</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29C67B8E"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Worked Hours</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3E7ECB1B"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Cost</w:t>
            </w:r>
          </w:p>
        </w:tc>
      </w:tr>
      <w:tr w:rsidR="002B29A5" w:rsidRPr="00884B81" w14:paraId="1C8C678F" w14:textId="77777777" w:rsidTr="002B29A5">
        <w:trPr>
          <w:trHeight w:val="300"/>
        </w:trPr>
        <w:tc>
          <w:tcPr>
            <w:tcW w:w="1860" w:type="dxa"/>
            <w:tcBorders>
              <w:top w:val="nil"/>
              <w:left w:val="single" w:sz="4" w:space="0" w:color="auto"/>
              <w:bottom w:val="single" w:sz="4" w:space="0" w:color="auto"/>
              <w:right w:val="single" w:sz="4" w:space="0" w:color="auto"/>
            </w:tcBorders>
            <w:shd w:val="clear" w:color="000000" w:fill="F2F2F2"/>
            <w:noWrap/>
            <w:vAlign w:val="bottom"/>
            <w:hideMark/>
          </w:tcPr>
          <w:p w14:paraId="14124D39"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86</w:t>
            </w:r>
          </w:p>
        </w:tc>
        <w:tc>
          <w:tcPr>
            <w:tcW w:w="1580" w:type="dxa"/>
            <w:tcBorders>
              <w:top w:val="nil"/>
              <w:left w:val="nil"/>
              <w:bottom w:val="single" w:sz="4" w:space="0" w:color="auto"/>
              <w:right w:val="single" w:sz="4" w:space="0" w:color="auto"/>
            </w:tcBorders>
            <w:shd w:val="clear" w:color="000000" w:fill="F2F2F2"/>
            <w:noWrap/>
            <w:vAlign w:val="bottom"/>
            <w:hideMark/>
          </w:tcPr>
          <w:p w14:paraId="1D293756"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Pr>
                <w:rFonts w:ascii="Calibri" w:hAnsi="Calibri" w:cs="Times New Roman"/>
                <w:color w:val="000000"/>
                <w:sz w:val="24"/>
                <w:szCs w:val="24"/>
                <w:lang w:val="en-US" w:eastAsia="en-US"/>
              </w:rPr>
              <w:t>6</w:t>
            </w:r>
            <w:r w:rsidRPr="00884B81">
              <w:rPr>
                <w:rFonts w:ascii="Calibri" w:hAnsi="Calibri" w:cs="Times New Roman"/>
                <w:color w:val="000000"/>
                <w:sz w:val="24"/>
                <w:szCs w:val="24"/>
                <w:lang w:val="en-US" w:eastAsia="en-US"/>
              </w:rPr>
              <w:t>88</w:t>
            </w:r>
          </w:p>
        </w:tc>
        <w:tc>
          <w:tcPr>
            <w:tcW w:w="1380" w:type="dxa"/>
            <w:tcBorders>
              <w:top w:val="nil"/>
              <w:left w:val="nil"/>
              <w:bottom w:val="single" w:sz="4" w:space="0" w:color="auto"/>
              <w:right w:val="single" w:sz="4" w:space="0" w:color="auto"/>
            </w:tcBorders>
            <w:shd w:val="clear" w:color="000000" w:fill="F2F2F2"/>
            <w:noWrap/>
            <w:vAlign w:val="bottom"/>
            <w:hideMark/>
          </w:tcPr>
          <w:p w14:paraId="513C977D"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$27,520.00 </w:t>
            </w:r>
          </w:p>
        </w:tc>
      </w:tr>
    </w:tbl>
    <w:p w14:paraId="516DA7EC" w14:textId="77777777" w:rsidR="009B664A" w:rsidRPr="009B664A" w:rsidRDefault="009B664A" w:rsidP="00A6083F">
      <w:pPr>
        <w:spacing w:after="0"/>
        <w:ind w:firstLine="0"/>
        <w:rPr>
          <w:rFonts w:ascii="Cambria" w:hAnsi="Cambria"/>
          <w:b/>
          <w:vanish/>
          <w:sz w:val="22"/>
          <w:szCs w:val="22"/>
        </w:rPr>
      </w:pPr>
    </w:p>
    <w:p w14:paraId="76CFF3CE" w14:textId="77777777" w:rsidR="00AF0388" w:rsidRPr="00AF0388" w:rsidRDefault="00AF0388" w:rsidP="00AF0388"/>
    <w:tbl>
      <w:tblPr>
        <w:tblpPr w:leftFromText="180" w:rightFromText="180" w:vertAnchor="page" w:horzAnchor="page" w:tblpX="2929" w:tblpY="10421"/>
        <w:tblW w:w="7112" w:type="dxa"/>
        <w:tblLook w:val="04A0" w:firstRow="1" w:lastRow="0" w:firstColumn="1" w:lastColumn="0" w:noHBand="0" w:noVBand="1"/>
      </w:tblPr>
      <w:tblGrid>
        <w:gridCol w:w="2352"/>
        <w:gridCol w:w="1820"/>
        <w:gridCol w:w="1560"/>
        <w:gridCol w:w="1380"/>
      </w:tblGrid>
      <w:tr w:rsidR="003C5796" w:rsidRPr="00884B81" w14:paraId="64FEC793" w14:textId="77777777" w:rsidTr="00DC44B0">
        <w:trPr>
          <w:trHeight w:val="300"/>
        </w:trPr>
        <w:tc>
          <w:tcPr>
            <w:tcW w:w="23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1555"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bookmarkStart w:id="792" w:name="_Toc265774379"/>
            <w:bookmarkStart w:id="793" w:name="_Toc265777699"/>
            <w:r w:rsidRPr="00884B81">
              <w:rPr>
                <w:rFonts w:ascii="Calibri" w:hAnsi="Calibri" w:cs="Times New Roman"/>
                <w:b/>
                <w:bCs/>
                <w:color w:val="000000"/>
                <w:sz w:val="24"/>
                <w:szCs w:val="24"/>
                <w:lang w:val="en-US" w:eastAsia="en-US"/>
              </w:rPr>
              <w:t>Activities</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7441C26"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Days</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2AF88F1C"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Worked Hours</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1C96EC95"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Cost</w:t>
            </w:r>
          </w:p>
        </w:tc>
      </w:tr>
      <w:tr w:rsidR="003C5796" w:rsidRPr="00884B81" w14:paraId="4062B98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1D3B3C21"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Documentation</w:t>
            </w:r>
          </w:p>
        </w:tc>
        <w:tc>
          <w:tcPr>
            <w:tcW w:w="1820" w:type="dxa"/>
            <w:tcBorders>
              <w:top w:val="nil"/>
              <w:left w:val="nil"/>
              <w:bottom w:val="single" w:sz="4" w:space="0" w:color="auto"/>
              <w:right w:val="single" w:sz="4" w:space="0" w:color="auto"/>
            </w:tcBorders>
            <w:shd w:val="clear" w:color="000000" w:fill="F2F2F2"/>
            <w:noWrap/>
            <w:vAlign w:val="bottom"/>
            <w:hideMark/>
          </w:tcPr>
          <w:p w14:paraId="047E7CC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10</w:t>
            </w:r>
          </w:p>
        </w:tc>
        <w:tc>
          <w:tcPr>
            <w:tcW w:w="1560" w:type="dxa"/>
            <w:tcBorders>
              <w:top w:val="nil"/>
              <w:left w:val="nil"/>
              <w:bottom w:val="single" w:sz="4" w:space="0" w:color="auto"/>
              <w:right w:val="single" w:sz="4" w:space="0" w:color="auto"/>
            </w:tcBorders>
            <w:shd w:val="clear" w:color="000000" w:fill="F2F2F2"/>
            <w:noWrap/>
            <w:vAlign w:val="bottom"/>
            <w:hideMark/>
          </w:tcPr>
          <w:p w14:paraId="0385C06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80</w:t>
            </w:r>
          </w:p>
        </w:tc>
        <w:tc>
          <w:tcPr>
            <w:tcW w:w="1380" w:type="dxa"/>
            <w:tcBorders>
              <w:top w:val="nil"/>
              <w:left w:val="nil"/>
              <w:bottom w:val="single" w:sz="4" w:space="0" w:color="auto"/>
              <w:right w:val="single" w:sz="4" w:space="0" w:color="auto"/>
            </w:tcBorders>
            <w:shd w:val="clear" w:color="000000" w:fill="F2F2F2"/>
            <w:noWrap/>
            <w:vAlign w:val="bottom"/>
            <w:hideMark/>
          </w:tcPr>
          <w:p w14:paraId="3D31F3C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$3,200.00 </w:t>
            </w:r>
          </w:p>
        </w:tc>
      </w:tr>
      <w:tr w:rsidR="003C5796" w:rsidRPr="00884B81" w14:paraId="2B7713B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D9D9D9"/>
            <w:noWrap/>
            <w:vAlign w:val="bottom"/>
            <w:hideMark/>
          </w:tcPr>
          <w:p w14:paraId="2674DA92"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Integrate Web Design</w:t>
            </w:r>
          </w:p>
        </w:tc>
        <w:tc>
          <w:tcPr>
            <w:tcW w:w="1820" w:type="dxa"/>
            <w:tcBorders>
              <w:top w:val="nil"/>
              <w:left w:val="nil"/>
              <w:bottom w:val="single" w:sz="4" w:space="0" w:color="auto"/>
              <w:right w:val="single" w:sz="4" w:space="0" w:color="auto"/>
            </w:tcBorders>
            <w:shd w:val="clear" w:color="000000" w:fill="D9D9D9"/>
            <w:noWrap/>
            <w:vAlign w:val="bottom"/>
            <w:hideMark/>
          </w:tcPr>
          <w:p w14:paraId="6BF1DB0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560" w:type="dxa"/>
            <w:tcBorders>
              <w:top w:val="nil"/>
              <w:left w:val="nil"/>
              <w:bottom w:val="single" w:sz="4" w:space="0" w:color="auto"/>
              <w:right w:val="single" w:sz="4" w:space="0" w:color="auto"/>
            </w:tcBorders>
            <w:shd w:val="clear" w:color="000000" w:fill="D9D9D9"/>
            <w:noWrap/>
            <w:vAlign w:val="bottom"/>
            <w:hideMark/>
          </w:tcPr>
          <w:p w14:paraId="386D243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380" w:type="dxa"/>
            <w:tcBorders>
              <w:top w:val="nil"/>
              <w:left w:val="nil"/>
              <w:bottom w:val="single" w:sz="4" w:space="0" w:color="auto"/>
              <w:right w:val="single" w:sz="4" w:space="0" w:color="auto"/>
            </w:tcBorders>
            <w:shd w:val="clear" w:color="000000" w:fill="D9D9D9"/>
            <w:noWrap/>
            <w:vAlign w:val="bottom"/>
            <w:hideMark/>
          </w:tcPr>
          <w:p w14:paraId="4E12348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r>
      <w:tr w:rsidR="003C5796" w:rsidRPr="00884B81" w14:paraId="63E9F20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123CFF92"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Login</w:t>
            </w:r>
          </w:p>
        </w:tc>
        <w:tc>
          <w:tcPr>
            <w:tcW w:w="1820" w:type="dxa"/>
            <w:tcBorders>
              <w:top w:val="nil"/>
              <w:left w:val="nil"/>
              <w:bottom w:val="single" w:sz="4" w:space="0" w:color="auto"/>
              <w:right w:val="single" w:sz="4" w:space="0" w:color="auto"/>
            </w:tcBorders>
            <w:shd w:val="clear" w:color="000000" w:fill="F2F2F2"/>
            <w:noWrap/>
            <w:vAlign w:val="bottom"/>
            <w:hideMark/>
          </w:tcPr>
          <w:p w14:paraId="4925499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w:t>
            </w:r>
          </w:p>
        </w:tc>
        <w:tc>
          <w:tcPr>
            <w:tcW w:w="1560" w:type="dxa"/>
            <w:tcBorders>
              <w:top w:val="nil"/>
              <w:left w:val="nil"/>
              <w:bottom w:val="single" w:sz="4" w:space="0" w:color="auto"/>
              <w:right w:val="single" w:sz="4" w:space="0" w:color="auto"/>
            </w:tcBorders>
            <w:shd w:val="clear" w:color="000000" w:fill="F2F2F2"/>
            <w:noWrap/>
            <w:vAlign w:val="bottom"/>
            <w:hideMark/>
          </w:tcPr>
          <w:p w14:paraId="36845575"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64</w:t>
            </w:r>
          </w:p>
        </w:tc>
        <w:tc>
          <w:tcPr>
            <w:tcW w:w="1380" w:type="dxa"/>
            <w:tcBorders>
              <w:top w:val="nil"/>
              <w:left w:val="nil"/>
              <w:bottom w:val="single" w:sz="4" w:space="0" w:color="auto"/>
              <w:right w:val="single" w:sz="4" w:space="0" w:color="auto"/>
            </w:tcBorders>
            <w:shd w:val="clear" w:color="000000" w:fill="F2F2F2"/>
            <w:noWrap/>
            <w:vAlign w:val="bottom"/>
            <w:hideMark/>
          </w:tcPr>
          <w:p w14:paraId="0DCF472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$2,560.00 </w:t>
            </w:r>
          </w:p>
        </w:tc>
      </w:tr>
      <w:tr w:rsidR="003C5796" w:rsidRPr="00884B81" w14:paraId="0DA263CC"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0F77D65"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Home</w:t>
            </w:r>
          </w:p>
        </w:tc>
        <w:tc>
          <w:tcPr>
            <w:tcW w:w="1820" w:type="dxa"/>
            <w:tcBorders>
              <w:top w:val="nil"/>
              <w:left w:val="nil"/>
              <w:bottom w:val="single" w:sz="4" w:space="0" w:color="auto"/>
              <w:right w:val="single" w:sz="4" w:space="0" w:color="auto"/>
            </w:tcBorders>
            <w:shd w:val="clear" w:color="000000" w:fill="F2F2F2"/>
            <w:noWrap/>
            <w:vAlign w:val="bottom"/>
            <w:hideMark/>
          </w:tcPr>
          <w:p w14:paraId="519246A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11</w:t>
            </w:r>
          </w:p>
        </w:tc>
        <w:tc>
          <w:tcPr>
            <w:tcW w:w="1560" w:type="dxa"/>
            <w:tcBorders>
              <w:top w:val="nil"/>
              <w:left w:val="nil"/>
              <w:bottom w:val="single" w:sz="4" w:space="0" w:color="auto"/>
              <w:right w:val="single" w:sz="4" w:space="0" w:color="auto"/>
            </w:tcBorders>
            <w:shd w:val="clear" w:color="000000" w:fill="F2F2F2"/>
            <w:noWrap/>
            <w:vAlign w:val="bottom"/>
            <w:hideMark/>
          </w:tcPr>
          <w:p w14:paraId="73AD995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88</w:t>
            </w:r>
          </w:p>
        </w:tc>
        <w:tc>
          <w:tcPr>
            <w:tcW w:w="1380" w:type="dxa"/>
            <w:tcBorders>
              <w:top w:val="nil"/>
              <w:left w:val="nil"/>
              <w:bottom w:val="single" w:sz="4" w:space="0" w:color="auto"/>
              <w:right w:val="single" w:sz="4" w:space="0" w:color="auto"/>
            </w:tcBorders>
            <w:shd w:val="clear" w:color="000000" w:fill="F2F2F2"/>
            <w:noWrap/>
            <w:vAlign w:val="bottom"/>
            <w:hideMark/>
          </w:tcPr>
          <w:p w14:paraId="65E141B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$3,520.00 </w:t>
            </w:r>
          </w:p>
        </w:tc>
      </w:tr>
      <w:tr w:rsidR="003C5796" w:rsidRPr="00884B81" w14:paraId="17F3CD29"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9DB2E93"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Table</w:t>
            </w:r>
          </w:p>
        </w:tc>
        <w:tc>
          <w:tcPr>
            <w:tcW w:w="1820" w:type="dxa"/>
            <w:tcBorders>
              <w:top w:val="nil"/>
              <w:left w:val="nil"/>
              <w:bottom w:val="single" w:sz="4" w:space="0" w:color="auto"/>
              <w:right w:val="single" w:sz="4" w:space="0" w:color="auto"/>
            </w:tcBorders>
            <w:shd w:val="clear" w:color="000000" w:fill="F2F2F2"/>
            <w:noWrap/>
            <w:vAlign w:val="bottom"/>
            <w:hideMark/>
          </w:tcPr>
          <w:p w14:paraId="5896905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17</w:t>
            </w:r>
          </w:p>
        </w:tc>
        <w:tc>
          <w:tcPr>
            <w:tcW w:w="1560" w:type="dxa"/>
            <w:tcBorders>
              <w:top w:val="nil"/>
              <w:left w:val="nil"/>
              <w:bottom w:val="single" w:sz="4" w:space="0" w:color="auto"/>
              <w:right w:val="single" w:sz="4" w:space="0" w:color="auto"/>
            </w:tcBorders>
            <w:shd w:val="clear" w:color="000000" w:fill="F2F2F2"/>
            <w:noWrap/>
            <w:vAlign w:val="bottom"/>
            <w:hideMark/>
          </w:tcPr>
          <w:p w14:paraId="232C831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136</w:t>
            </w:r>
          </w:p>
        </w:tc>
        <w:tc>
          <w:tcPr>
            <w:tcW w:w="1380" w:type="dxa"/>
            <w:tcBorders>
              <w:top w:val="nil"/>
              <w:left w:val="nil"/>
              <w:bottom w:val="single" w:sz="4" w:space="0" w:color="auto"/>
              <w:right w:val="single" w:sz="4" w:space="0" w:color="auto"/>
            </w:tcBorders>
            <w:shd w:val="clear" w:color="000000" w:fill="F2F2F2"/>
            <w:noWrap/>
            <w:vAlign w:val="bottom"/>
            <w:hideMark/>
          </w:tcPr>
          <w:p w14:paraId="7DAE049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$5,440.00 </w:t>
            </w:r>
          </w:p>
        </w:tc>
      </w:tr>
      <w:tr w:rsidR="003C5796" w:rsidRPr="00884B81" w14:paraId="661750BE"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7F12545D"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Top Bar</w:t>
            </w:r>
          </w:p>
        </w:tc>
        <w:tc>
          <w:tcPr>
            <w:tcW w:w="1820" w:type="dxa"/>
            <w:tcBorders>
              <w:top w:val="nil"/>
              <w:left w:val="nil"/>
              <w:bottom w:val="single" w:sz="4" w:space="0" w:color="auto"/>
              <w:right w:val="single" w:sz="4" w:space="0" w:color="auto"/>
            </w:tcBorders>
            <w:shd w:val="clear" w:color="000000" w:fill="F2F2F2"/>
            <w:noWrap/>
            <w:vAlign w:val="bottom"/>
            <w:hideMark/>
          </w:tcPr>
          <w:p w14:paraId="7D3B760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w:t>
            </w:r>
          </w:p>
        </w:tc>
        <w:tc>
          <w:tcPr>
            <w:tcW w:w="1560" w:type="dxa"/>
            <w:tcBorders>
              <w:top w:val="nil"/>
              <w:left w:val="nil"/>
              <w:bottom w:val="single" w:sz="4" w:space="0" w:color="auto"/>
              <w:right w:val="single" w:sz="4" w:space="0" w:color="auto"/>
            </w:tcBorders>
            <w:shd w:val="clear" w:color="000000" w:fill="F2F2F2"/>
            <w:noWrap/>
            <w:vAlign w:val="bottom"/>
            <w:hideMark/>
          </w:tcPr>
          <w:p w14:paraId="6D2B1F3D"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48</w:t>
            </w:r>
          </w:p>
        </w:tc>
        <w:tc>
          <w:tcPr>
            <w:tcW w:w="1380" w:type="dxa"/>
            <w:tcBorders>
              <w:top w:val="nil"/>
              <w:left w:val="nil"/>
              <w:bottom w:val="single" w:sz="4" w:space="0" w:color="auto"/>
              <w:right w:val="single" w:sz="4" w:space="0" w:color="auto"/>
            </w:tcBorders>
            <w:shd w:val="clear" w:color="000000" w:fill="F2F2F2"/>
            <w:noWrap/>
            <w:vAlign w:val="bottom"/>
            <w:hideMark/>
          </w:tcPr>
          <w:p w14:paraId="2A5A526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$1,920.00 </w:t>
            </w:r>
          </w:p>
        </w:tc>
      </w:tr>
      <w:tr w:rsidR="003C5796" w:rsidRPr="00884B81" w14:paraId="3BA7C7F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D9D9D9"/>
            <w:noWrap/>
            <w:vAlign w:val="bottom"/>
            <w:hideMark/>
          </w:tcPr>
          <w:p w14:paraId="27816C61"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Alter User's Model</w:t>
            </w:r>
          </w:p>
        </w:tc>
        <w:tc>
          <w:tcPr>
            <w:tcW w:w="1820" w:type="dxa"/>
            <w:tcBorders>
              <w:top w:val="nil"/>
              <w:left w:val="nil"/>
              <w:bottom w:val="single" w:sz="4" w:space="0" w:color="auto"/>
              <w:right w:val="single" w:sz="4" w:space="0" w:color="auto"/>
            </w:tcBorders>
            <w:shd w:val="clear" w:color="000000" w:fill="D9D9D9"/>
            <w:noWrap/>
            <w:vAlign w:val="bottom"/>
            <w:hideMark/>
          </w:tcPr>
          <w:p w14:paraId="2B27998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560" w:type="dxa"/>
            <w:tcBorders>
              <w:top w:val="nil"/>
              <w:left w:val="nil"/>
              <w:bottom w:val="single" w:sz="4" w:space="0" w:color="auto"/>
              <w:right w:val="single" w:sz="4" w:space="0" w:color="auto"/>
            </w:tcBorders>
            <w:shd w:val="clear" w:color="000000" w:fill="D9D9D9"/>
            <w:noWrap/>
            <w:vAlign w:val="bottom"/>
            <w:hideMark/>
          </w:tcPr>
          <w:p w14:paraId="2939DD8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380" w:type="dxa"/>
            <w:tcBorders>
              <w:top w:val="nil"/>
              <w:left w:val="nil"/>
              <w:bottom w:val="single" w:sz="4" w:space="0" w:color="auto"/>
              <w:right w:val="single" w:sz="4" w:space="0" w:color="auto"/>
            </w:tcBorders>
            <w:shd w:val="clear" w:color="000000" w:fill="D9D9D9"/>
            <w:noWrap/>
            <w:vAlign w:val="bottom"/>
            <w:hideMark/>
          </w:tcPr>
          <w:p w14:paraId="2BF39BA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r>
      <w:tr w:rsidR="003C5796" w:rsidRPr="00884B81" w14:paraId="2F4842F7"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EAFF8B9"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commentRangeStart w:id="794"/>
            <w:r w:rsidRPr="00884B81">
              <w:rPr>
                <w:rFonts w:ascii="Calibri" w:hAnsi="Calibri" w:cs="Times New Roman"/>
                <w:color w:val="000000"/>
                <w:sz w:val="24"/>
                <w:szCs w:val="24"/>
                <w:lang w:val="en-US" w:eastAsia="en-US"/>
              </w:rPr>
              <w:t>Cover</w:t>
            </w:r>
            <w:commentRangeEnd w:id="794"/>
            <w:r w:rsidR="00AC21B1">
              <w:rPr>
                <w:rStyle w:val="CommentReference"/>
              </w:rPr>
              <w:commentReference w:id="794"/>
            </w:r>
            <w:r w:rsidRPr="00884B81">
              <w:rPr>
                <w:rFonts w:ascii="Calibri" w:hAnsi="Calibri" w:cs="Times New Roman"/>
                <w:color w:val="000000"/>
                <w:sz w:val="24"/>
                <w:szCs w:val="24"/>
                <w:lang w:val="en-US" w:eastAsia="en-US"/>
              </w:rPr>
              <w:t xml:space="preserve"> Image</w:t>
            </w:r>
          </w:p>
        </w:tc>
        <w:tc>
          <w:tcPr>
            <w:tcW w:w="1820" w:type="dxa"/>
            <w:tcBorders>
              <w:top w:val="nil"/>
              <w:left w:val="nil"/>
              <w:bottom w:val="single" w:sz="4" w:space="0" w:color="auto"/>
              <w:right w:val="single" w:sz="4" w:space="0" w:color="auto"/>
            </w:tcBorders>
            <w:shd w:val="clear" w:color="000000" w:fill="F2F2F2"/>
            <w:noWrap/>
            <w:vAlign w:val="bottom"/>
            <w:hideMark/>
          </w:tcPr>
          <w:p w14:paraId="2FE5937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12</w:t>
            </w:r>
          </w:p>
        </w:tc>
        <w:tc>
          <w:tcPr>
            <w:tcW w:w="1560" w:type="dxa"/>
            <w:tcBorders>
              <w:top w:val="nil"/>
              <w:left w:val="nil"/>
              <w:bottom w:val="single" w:sz="4" w:space="0" w:color="auto"/>
              <w:right w:val="single" w:sz="4" w:space="0" w:color="auto"/>
            </w:tcBorders>
            <w:shd w:val="clear" w:color="000000" w:fill="F2F2F2"/>
            <w:noWrap/>
            <w:vAlign w:val="bottom"/>
            <w:hideMark/>
          </w:tcPr>
          <w:p w14:paraId="155645C6"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96</w:t>
            </w:r>
          </w:p>
        </w:tc>
        <w:tc>
          <w:tcPr>
            <w:tcW w:w="1380" w:type="dxa"/>
            <w:tcBorders>
              <w:top w:val="nil"/>
              <w:left w:val="nil"/>
              <w:bottom w:val="single" w:sz="4" w:space="0" w:color="auto"/>
              <w:right w:val="single" w:sz="4" w:space="0" w:color="auto"/>
            </w:tcBorders>
            <w:shd w:val="clear" w:color="000000" w:fill="F2F2F2"/>
            <w:noWrap/>
            <w:vAlign w:val="bottom"/>
            <w:hideMark/>
          </w:tcPr>
          <w:p w14:paraId="29BF69BD"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$3,840.00 </w:t>
            </w:r>
          </w:p>
        </w:tc>
      </w:tr>
      <w:tr w:rsidR="003C5796" w:rsidRPr="00884B81" w14:paraId="4A1D2CF4"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023DC644"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Organization String</w:t>
            </w:r>
          </w:p>
        </w:tc>
        <w:tc>
          <w:tcPr>
            <w:tcW w:w="1820" w:type="dxa"/>
            <w:tcBorders>
              <w:top w:val="nil"/>
              <w:left w:val="nil"/>
              <w:bottom w:val="single" w:sz="4" w:space="0" w:color="auto"/>
              <w:right w:val="single" w:sz="4" w:space="0" w:color="auto"/>
            </w:tcBorders>
            <w:shd w:val="clear" w:color="000000" w:fill="F2F2F2"/>
            <w:noWrap/>
            <w:vAlign w:val="bottom"/>
            <w:hideMark/>
          </w:tcPr>
          <w:p w14:paraId="16EBCB97"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w:t>
            </w:r>
          </w:p>
        </w:tc>
        <w:tc>
          <w:tcPr>
            <w:tcW w:w="1560" w:type="dxa"/>
            <w:tcBorders>
              <w:top w:val="nil"/>
              <w:left w:val="nil"/>
              <w:bottom w:val="single" w:sz="4" w:space="0" w:color="auto"/>
              <w:right w:val="single" w:sz="4" w:space="0" w:color="auto"/>
            </w:tcBorders>
            <w:shd w:val="clear" w:color="000000" w:fill="F2F2F2"/>
            <w:noWrap/>
            <w:vAlign w:val="bottom"/>
            <w:hideMark/>
          </w:tcPr>
          <w:p w14:paraId="6EEE0BC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32</w:t>
            </w:r>
          </w:p>
        </w:tc>
        <w:tc>
          <w:tcPr>
            <w:tcW w:w="1380" w:type="dxa"/>
            <w:tcBorders>
              <w:top w:val="nil"/>
              <w:left w:val="nil"/>
              <w:bottom w:val="single" w:sz="4" w:space="0" w:color="auto"/>
              <w:right w:val="single" w:sz="4" w:space="0" w:color="auto"/>
            </w:tcBorders>
            <w:shd w:val="clear" w:color="000000" w:fill="F2F2F2"/>
            <w:noWrap/>
            <w:vAlign w:val="bottom"/>
            <w:hideMark/>
          </w:tcPr>
          <w:p w14:paraId="3D46399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$1,280.00 </w:t>
            </w:r>
          </w:p>
        </w:tc>
      </w:tr>
      <w:tr w:rsidR="003C5796" w:rsidRPr="00884B81" w14:paraId="2FA23491"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5C525C37"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Reorganize Tables</w:t>
            </w:r>
          </w:p>
        </w:tc>
        <w:tc>
          <w:tcPr>
            <w:tcW w:w="1820" w:type="dxa"/>
            <w:tcBorders>
              <w:top w:val="nil"/>
              <w:left w:val="nil"/>
              <w:bottom w:val="single" w:sz="4" w:space="0" w:color="auto"/>
              <w:right w:val="single" w:sz="4" w:space="0" w:color="auto"/>
            </w:tcBorders>
            <w:shd w:val="clear" w:color="000000" w:fill="F2F2F2"/>
            <w:noWrap/>
            <w:vAlign w:val="bottom"/>
            <w:hideMark/>
          </w:tcPr>
          <w:p w14:paraId="5EA8801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5</w:t>
            </w:r>
          </w:p>
        </w:tc>
        <w:tc>
          <w:tcPr>
            <w:tcW w:w="1560" w:type="dxa"/>
            <w:tcBorders>
              <w:top w:val="nil"/>
              <w:left w:val="nil"/>
              <w:bottom w:val="single" w:sz="4" w:space="0" w:color="auto"/>
              <w:right w:val="single" w:sz="4" w:space="0" w:color="auto"/>
            </w:tcBorders>
            <w:shd w:val="clear" w:color="000000" w:fill="F2F2F2"/>
            <w:noWrap/>
            <w:vAlign w:val="bottom"/>
            <w:hideMark/>
          </w:tcPr>
          <w:p w14:paraId="0146276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40</w:t>
            </w:r>
          </w:p>
        </w:tc>
        <w:tc>
          <w:tcPr>
            <w:tcW w:w="1380" w:type="dxa"/>
            <w:tcBorders>
              <w:top w:val="nil"/>
              <w:left w:val="nil"/>
              <w:bottom w:val="single" w:sz="4" w:space="0" w:color="auto"/>
              <w:right w:val="single" w:sz="4" w:space="0" w:color="auto"/>
            </w:tcBorders>
            <w:shd w:val="clear" w:color="000000" w:fill="F2F2F2"/>
            <w:noWrap/>
            <w:vAlign w:val="bottom"/>
            <w:hideMark/>
          </w:tcPr>
          <w:p w14:paraId="7B63683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$1,600.00 </w:t>
            </w:r>
          </w:p>
        </w:tc>
      </w:tr>
      <w:tr w:rsidR="003C5796" w:rsidRPr="00884B81" w14:paraId="7E6A5C5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7CC7663B"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Merge Articles</w:t>
            </w:r>
          </w:p>
        </w:tc>
        <w:tc>
          <w:tcPr>
            <w:tcW w:w="1820" w:type="dxa"/>
            <w:tcBorders>
              <w:top w:val="nil"/>
              <w:left w:val="nil"/>
              <w:bottom w:val="single" w:sz="4" w:space="0" w:color="auto"/>
              <w:right w:val="single" w:sz="4" w:space="0" w:color="auto"/>
            </w:tcBorders>
            <w:shd w:val="clear" w:color="000000" w:fill="F2F2F2"/>
            <w:noWrap/>
            <w:vAlign w:val="bottom"/>
            <w:hideMark/>
          </w:tcPr>
          <w:p w14:paraId="08A9D12F"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w:t>
            </w:r>
          </w:p>
        </w:tc>
        <w:tc>
          <w:tcPr>
            <w:tcW w:w="1560" w:type="dxa"/>
            <w:tcBorders>
              <w:top w:val="nil"/>
              <w:left w:val="nil"/>
              <w:bottom w:val="single" w:sz="4" w:space="0" w:color="auto"/>
              <w:right w:val="single" w:sz="4" w:space="0" w:color="auto"/>
            </w:tcBorders>
            <w:shd w:val="clear" w:color="000000" w:fill="F2F2F2"/>
            <w:noWrap/>
            <w:vAlign w:val="bottom"/>
            <w:hideMark/>
          </w:tcPr>
          <w:p w14:paraId="75CAB357"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48</w:t>
            </w:r>
          </w:p>
        </w:tc>
        <w:tc>
          <w:tcPr>
            <w:tcW w:w="1380" w:type="dxa"/>
            <w:tcBorders>
              <w:top w:val="nil"/>
              <w:left w:val="nil"/>
              <w:bottom w:val="single" w:sz="4" w:space="0" w:color="auto"/>
              <w:right w:val="single" w:sz="4" w:space="0" w:color="auto"/>
            </w:tcBorders>
            <w:shd w:val="clear" w:color="000000" w:fill="F2F2F2"/>
            <w:noWrap/>
            <w:vAlign w:val="bottom"/>
            <w:hideMark/>
          </w:tcPr>
          <w:p w14:paraId="7C4F047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$1,920.00 </w:t>
            </w:r>
          </w:p>
        </w:tc>
      </w:tr>
      <w:tr w:rsidR="003C5796" w:rsidRPr="00884B81" w14:paraId="0318B05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51661242"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Update Outlet's Table</w:t>
            </w:r>
          </w:p>
        </w:tc>
        <w:tc>
          <w:tcPr>
            <w:tcW w:w="1820" w:type="dxa"/>
            <w:tcBorders>
              <w:top w:val="nil"/>
              <w:left w:val="nil"/>
              <w:bottom w:val="single" w:sz="4" w:space="0" w:color="auto"/>
              <w:right w:val="single" w:sz="4" w:space="0" w:color="auto"/>
            </w:tcBorders>
            <w:shd w:val="clear" w:color="000000" w:fill="F2F2F2"/>
            <w:noWrap/>
            <w:vAlign w:val="bottom"/>
            <w:hideMark/>
          </w:tcPr>
          <w:p w14:paraId="53D749EA"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7</w:t>
            </w:r>
          </w:p>
        </w:tc>
        <w:tc>
          <w:tcPr>
            <w:tcW w:w="1560" w:type="dxa"/>
            <w:tcBorders>
              <w:top w:val="nil"/>
              <w:left w:val="nil"/>
              <w:bottom w:val="single" w:sz="4" w:space="0" w:color="auto"/>
              <w:right w:val="single" w:sz="4" w:space="0" w:color="auto"/>
            </w:tcBorders>
            <w:shd w:val="clear" w:color="000000" w:fill="F2F2F2"/>
            <w:noWrap/>
            <w:vAlign w:val="bottom"/>
            <w:hideMark/>
          </w:tcPr>
          <w:p w14:paraId="053B6AF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56</w:t>
            </w:r>
          </w:p>
        </w:tc>
        <w:tc>
          <w:tcPr>
            <w:tcW w:w="1380" w:type="dxa"/>
            <w:tcBorders>
              <w:top w:val="nil"/>
              <w:left w:val="nil"/>
              <w:bottom w:val="single" w:sz="4" w:space="0" w:color="auto"/>
              <w:right w:val="single" w:sz="4" w:space="0" w:color="auto"/>
            </w:tcBorders>
            <w:shd w:val="clear" w:color="000000" w:fill="F2F2F2"/>
            <w:noWrap/>
            <w:vAlign w:val="bottom"/>
            <w:hideMark/>
          </w:tcPr>
          <w:p w14:paraId="5383D1E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$2,240.00 </w:t>
            </w:r>
          </w:p>
        </w:tc>
      </w:tr>
      <w:tr w:rsidR="003C5796" w:rsidRPr="00884B81" w14:paraId="7C4A65A3"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653295A8" w14:textId="77777777" w:rsidR="003C5796" w:rsidRPr="00884B81" w:rsidRDefault="003C5796" w:rsidP="00DC44B0">
            <w:pPr>
              <w:suppressAutoHyphens w:val="0"/>
              <w:spacing w:after="0" w:line="240" w:lineRule="auto"/>
              <w:ind w:firstLine="0"/>
              <w:jc w:val="right"/>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Total</w:t>
            </w:r>
          </w:p>
        </w:tc>
        <w:tc>
          <w:tcPr>
            <w:tcW w:w="1820" w:type="dxa"/>
            <w:tcBorders>
              <w:top w:val="nil"/>
              <w:left w:val="nil"/>
              <w:bottom w:val="single" w:sz="4" w:space="0" w:color="auto"/>
              <w:right w:val="single" w:sz="4" w:space="0" w:color="auto"/>
            </w:tcBorders>
            <w:shd w:val="clear" w:color="000000" w:fill="F2F2F2"/>
            <w:noWrap/>
            <w:vAlign w:val="bottom"/>
            <w:hideMark/>
          </w:tcPr>
          <w:p w14:paraId="60A43EE0"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86</w:t>
            </w:r>
          </w:p>
        </w:tc>
        <w:tc>
          <w:tcPr>
            <w:tcW w:w="1560" w:type="dxa"/>
            <w:tcBorders>
              <w:top w:val="nil"/>
              <w:left w:val="nil"/>
              <w:bottom w:val="single" w:sz="4" w:space="0" w:color="auto"/>
              <w:right w:val="single" w:sz="4" w:space="0" w:color="auto"/>
            </w:tcBorders>
            <w:shd w:val="clear" w:color="000000" w:fill="F2F2F2"/>
            <w:noWrap/>
            <w:vAlign w:val="bottom"/>
            <w:hideMark/>
          </w:tcPr>
          <w:p w14:paraId="180CF6FC"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688</w:t>
            </w:r>
          </w:p>
        </w:tc>
        <w:tc>
          <w:tcPr>
            <w:tcW w:w="1380" w:type="dxa"/>
            <w:tcBorders>
              <w:top w:val="nil"/>
              <w:left w:val="nil"/>
              <w:bottom w:val="single" w:sz="4" w:space="0" w:color="auto"/>
              <w:right w:val="single" w:sz="4" w:space="0" w:color="auto"/>
            </w:tcBorders>
            <w:shd w:val="clear" w:color="000000" w:fill="F2F2F2"/>
            <w:noWrap/>
            <w:vAlign w:val="bottom"/>
            <w:hideMark/>
          </w:tcPr>
          <w:p w14:paraId="446BF2B2"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 xml:space="preserve"> $27,520.00 </w:t>
            </w:r>
          </w:p>
        </w:tc>
      </w:tr>
    </w:tbl>
    <w:p w14:paraId="4D2A0949" w14:textId="77777777" w:rsidR="007C7709" w:rsidRDefault="007C7709" w:rsidP="007C7709"/>
    <w:p w14:paraId="60B32516" w14:textId="77777777" w:rsidR="007C7709" w:rsidRDefault="007C7709" w:rsidP="007C7709"/>
    <w:p w14:paraId="53A2A897" w14:textId="77777777" w:rsidR="007C7709" w:rsidRDefault="007C7709" w:rsidP="007C7709"/>
    <w:p w14:paraId="222A7C67" w14:textId="77777777" w:rsidR="007C7709" w:rsidRDefault="007C7709" w:rsidP="007C7709"/>
    <w:p w14:paraId="52F34333" w14:textId="77777777" w:rsidR="007C7709" w:rsidRDefault="007C7709" w:rsidP="007C7709"/>
    <w:p w14:paraId="5965D5D1" w14:textId="77777777" w:rsidR="007C7709" w:rsidRDefault="007C7709" w:rsidP="007C7709"/>
    <w:p w14:paraId="32C8880C" w14:textId="77777777" w:rsidR="007C7709" w:rsidRDefault="007C7709" w:rsidP="007C7709"/>
    <w:p w14:paraId="5217F506" w14:textId="77777777" w:rsidR="007C7709" w:rsidRDefault="007C7709" w:rsidP="007C7709"/>
    <w:p w14:paraId="7C1FB7A6" w14:textId="77777777" w:rsidR="007C7709" w:rsidRDefault="007C7709" w:rsidP="007C7709"/>
    <w:p w14:paraId="67D55EA7" w14:textId="77777777" w:rsidR="007C7709" w:rsidRDefault="007C7709" w:rsidP="007C7709"/>
    <w:p w14:paraId="7F9D168A" w14:textId="77777777" w:rsidR="007C7709" w:rsidRDefault="007C7709" w:rsidP="007C7709"/>
    <w:p w14:paraId="48769F39" w14:textId="77777777" w:rsidR="007C7709" w:rsidRDefault="007C7709" w:rsidP="008D59CF">
      <w:pPr>
        <w:ind w:firstLine="0"/>
      </w:pPr>
    </w:p>
    <w:p w14:paraId="09C7278D" w14:textId="77777777" w:rsidR="007C7709" w:rsidRDefault="007C7709" w:rsidP="007C7709"/>
    <w:p w14:paraId="3844F788" w14:textId="77777777" w:rsidR="007C7709" w:rsidRDefault="007C7709" w:rsidP="00786E0B">
      <w:pPr>
        <w:pStyle w:val="Heading2"/>
      </w:pPr>
      <w:bookmarkStart w:id="795" w:name="_Toc265774367"/>
      <w:bookmarkStart w:id="796" w:name="_Toc265777687"/>
      <w:bookmarkStart w:id="797" w:name="_Toc266746792"/>
      <w:del w:id="798" w:author="Joao Fernando Oliveira" w:date="2014-07-12T16:39:00Z">
        <w:r w:rsidRPr="00697FCC" w:rsidDel="002A3B70">
          <w:delText>Gerência</w:delText>
        </w:r>
      </w:del>
      <w:ins w:id="799" w:author="Joao Fernando Oliveira" w:date="2014-07-12T16:39:00Z">
        <w:r w:rsidR="002A3B70">
          <w:t>Gestão</w:t>
        </w:r>
      </w:ins>
      <w:r w:rsidRPr="00697FCC">
        <w:t xml:space="preserve"> de Desenvolvimento de </w:t>
      </w:r>
      <w:r w:rsidRPr="00D06D1F">
        <w:rPr>
          <w:i/>
        </w:rPr>
        <w:t>Software</w:t>
      </w:r>
      <w:bookmarkEnd w:id="797"/>
    </w:p>
    <w:p w14:paraId="48D8F5CC" w14:textId="77777777" w:rsidR="00B25515" w:rsidRDefault="00B25515" w:rsidP="000E50E7">
      <w:r>
        <w:t xml:space="preserve">Nesta seção serão realizadas as etapas </w:t>
      </w:r>
      <w:r w:rsidR="008202D1">
        <w:t>descritas no começo do capítulo</w:t>
      </w:r>
      <w:r>
        <w:t xml:space="preserve"> para os processos de </w:t>
      </w:r>
      <w:del w:id="800" w:author="Joao Fernando Oliveira" w:date="2014-07-12T16:39:00Z">
        <w:r w:rsidDel="002A3B70">
          <w:delText>gerência</w:delText>
        </w:r>
      </w:del>
      <w:ins w:id="801" w:author="Joao Fernando Oliveira" w:date="2014-07-12T16:39:00Z">
        <w:r w:rsidR="002A3B70">
          <w:t>gestão</w:t>
        </w:r>
      </w:ins>
      <w:r>
        <w:t xml:space="preserve"> de </w:t>
      </w:r>
      <w:r w:rsidR="00B7360F">
        <w:t xml:space="preserve">desenvolvimento de </w:t>
      </w:r>
      <w:r w:rsidR="00B7360F">
        <w:rPr>
          <w:i/>
        </w:rPr>
        <w:t>software</w:t>
      </w:r>
      <w:r>
        <w:t>.</w:t>
      </w:r>
      <w:r w:rsidR="00E74DE8">
        <w:t xml:space="preserve"> Devido à especificação clara e objetiv</w:t>
      </w:r>
      <w:r w:rsidR="00F506CE">
        <w:t>a</w:t>
      </w:r>
      <w:r w:rsidR="00324281">
        <w:t xml:space="preserve"> </w:t>
      </w:r>
      <w:r w:rsidR="009864A8">
        <w:t>dos gerentes da Camiolog</w:t>
      </w:r>
      <w:r w:rsidR="00BE0F08">
        <w:t xml:space="preserve"> – tratando da questão de testes – essa seção </w:t>
      </w:r>
      <w:r w:rsidR="00690102">
        <w:t>será mais focada</w:t>
      </w:r>
      <w:r w:rsidR="00666975">
        <w:t xml:space="preserve"> em </w:t>
      </w:r>
      <w:r w:rsidR="008C25B8">
        <w:t>buscar</w:t>
      </w:r>
      <w:r w:rsidR="000F7346">
        <w:t>,</w:t>
      </w:r>
      <w:r w:rsidR="0014111D">
        <w:t xml:space="preserve"> no </w:t>
      </w:r>
      <w:r w:rsidR="000F7346">
        <w:t xml:space="preserve">CMMI-DEV, </w:t>
      </w:r>
      <w:r w:rsidR="0004349A">
        <w:t>embasamento para a realização dos mesmos.</w:t>
      </w:r>
    </w:p>
    <w:p w14:paraId="465A6156" w14:textId="77777777" w:rsidR="0004349A" w:rsidRDefault="0004349A" w:rsidP="000E50E7">
      <w:r>
        <w:t>Diferentemente da seção anterior</w:t>
      </w:r>
      <w:r w:rsidR="002A7285">
        <w:t xml:space="preserve"> (4.1)</w:t>
      </w:r>
      <w:r w:rsidR="00710C69">
        <w:t>, a modelagem do sistema i</w:t>
      </w:r>
      <w:r w:rsidR="004D0AD2">
        <w:t xml:space="preserve">deal </w:t>
      </w:r>
      <w:r w:rsidR="00670722">
        <w:t xml:space="preserve">de </w:t>
      </w:r>
      <w:del w:id="802" w:author="Joao Fernando Oliveira" w:date="2014-07-12T16:39:00Z">
        <w:r w:rsidR="00670722" w:rsidDel="002A3B70">
          <w:delText>Gerência</w:delText>
        </w:r>
      </w:del>
      <w:ins w:id="803" w:author="Joao Fernando Oliveira" w:date="2014-07-12T16:39:00Z">
        <w:r w:rsidR="002A3B70">
          <w:t>Gestão</w:t>
        </w:r>
      </w:ins>
      <w:r w:rsidR="00670722">
        <w:t xml:space="preserve"> de Desenvolvimento de Software</w:t>
      </w:r>
      <w:r w:rsidR="00954FD5">
        <w:t xml:space="preserve"> </w:t>
      </w:r>
      <w:r w:rsidR="004D0AD2">
        <w:t xml:space="preserve">será apenas </w:t>
      </w:r>
      <w:r w:rsidR="00AA26E1">
        <w:t xml:space="preserve">utilizada para </w:t>
      </w:r>
      <w:r w:rsidR="0014111D">
        <w:t xml:space="preserve">localizar e especificar, </w:t>
      </w:r>
      <w:r w:rsidR="0098663E">
        <w:t>no CMMI-DEV</w:t>
      </w:r>
      <w:r w:rsidR="00A85A39">
        <w:t xml:space="preserve">, </w:t>
      </w:r>
      <w:r w:rsidR="00F00DA1">
        <w:t xml:space="preserve">o posicionamento dos processos de </w:t>
      </w:r>
      <w:r w:rsidR="00B03FEB">
        <w:t xml:space="preserve">testes dentro </w:t>
      </w:r>
      <w:r w:rsidR="006F456F">
        <w:t xml:space="preserve">do contexto geral </w:t>
      </w:r>
      <w:r w:rsidR="00B44BBE">
        <w:t>do projeto.</w:t>
      </w:r>
      <w:r w:rsidR="00C9588C">
        <w:t xml:space="preserve"> A característica previamente citada faz com </w:t>
      </w:r>
      <w:r w:rsidR="00EE435E">
        <w:t xml:space="preserve">que esta seção </w:t>
      </w:r>
      <w:r w:rsidR="00F456B2">
        <w:t xml:space="preserve">seja </w:t>
      </w:r>
      <w:r w:rsidR="00982490">
        <w:t xml:space="preserve">mais enxuta, com relação a anterior, </w:t>
      </w:r>
      <w:r w:rsidR="00096D74">
        <w:t xml:space="preserve">devido </w:t>
      </w:r>
      <w:r w:rsidR="00900537">
        <w:t>ao foco</w:t>
      </w:r>
      <w:r w:rsidR="00167BB9">
        <w:t xml:space="preserve"> dos clientes</w:t>
      </w:r>
      <w:r w:rsidR="0049015E">
        <w:t xml:space="preserve"> em processos específicos</w:t>
      </w:r>
      <w:r w:rsidR="00AF5369">
        <w:t xml:space="preserve"> de testes.</w:t>
      </w:r>
    </w:p>
    <w:p w14:paraId="1454EBFF" w14:textId="77777777" w:rsidR="009E3C34" w:rsidRDefault="009E3C34" w:rsidP="009E3C34">
      <w:pPr>
        <w:pStyle w:val="Heading3"/>
      </w:pPr>
      <w:bookmarkStart w:id="804" w:name="_Toc266746793"/>
      <w:r>
        <w:t>Escolha da Metodologia</w:t>
      </w:r>
      <w:bookmarkEnd w:id="804"/>
    </w:p>
    <w:p w14:paraId="18EE619E" w14:textId="77777777" w:rsidR="009E3C34" w:rsidRPr="009E3C34" w:rsidRDefault="009E3C34" w:rsidP="009E3C34">
      <w:r w:rsidRPr="009E3C34">
        <w:t xml:space="preserve">Para a </w:t>
      </w:r>
      <w:del w:id="805" w:author="Joao Fernando Oliveira" w:date="2014-07-12T16:39:00Z">
        <w:r w:rsidRPr="009E3C34" w:rsidDel="002A3B70">
          <w:delText>gerência</w:delText>
        </w:r>
      </w:del>
      <w:ins w:id="806" w:author="Joao Fernando Oliveira" w:date="2014-07-12T16:39:00Z">
        <w:r w:rsidR="002A3B70">
          <w:t>gestão</w:t>
        </w:r>
      </w:ins>
      <w:r w:rsidRPr="009E3C34">
        <w:t xml:space="preserve"> de desenvolvimento de software foi escolhido o CMMI-DEV por já estar consagrado no mercado norte americano, mesmo sendo uma alternativa mais cara que o MPS.BR. Essa escolha se deve ao fato de como os clientes da Cheesecake Labs estão localizados nos EUA, faz mais sentido buscar uma solução que será melhor compreendida e recebida por eles.</w:t>
      </w:r>
    </w:p>
    <w:p w14:paraId="0C23A4EC" w14:textId="77777777" w:rsidR="004F19BD" w:rsidRPr="004F19BD" w:rsidRDefault="004F19BD" w:rsidP="00840AC1">
      <w:pPr>
        <w:pStyle w:val="Heading3"/>
      </w:pPr>
      <w:bookmarkStart w:id="807" w:name="_Toc266746794"/>
      <w:r w:rsidRPr="00B679E3">
        <w:t xml:space="preserve">Modelagem do Estado </w:t>
      </w:r>
      <w:r>
        <w:t>Atual</w:t>
      </w:r>
      <w:bookmarkEnd w:id="807"/>
    </w:p>
    <w:p w14:paraId="4E7A9FE4" w14:textId="386871C4" w:rsidR="007C7709" w:rsidRDefault="007C7709" w:rsidP="00423641">
      <w:r>
        <w:t xml:space="preserve">O grande tema em questão levantado pelos gerentes da Camiolog, </w:t>
      </w:r>
      <w:del w:id="808" w:author="Joao Fernando Oliveira" w:date="2014-07-13T11:28:00Z">
        <w:r w:rsidDel="00AC21B1">
          <w:delText xml:space="preserve">se </w:delText>
        </w:r>
      </w:del>
      <w:r>
        <w:t>tratando</w:t>
      </w:r>
      <w:ins w:id="809" w:author="Joao Fernando Oliveira" w:date="2014-07-13T11:28:00Z">
        <w:r w:rsidR="00AC21B1">
          <w:t>-se</w:t>
        </w:r>
      </w:ins>
      <w:r>
        <w:t xml:space="preserve"> de processos críticos de desenvolvimento de software, foi a necessidade de testes para </w:t>
      </w:r>
      <w:r w:rsidR="00EF4099">
        <w:t>o aplicativo de</w:t>
      </w:r>
      <w:r>
        <w:t xml:space="preserve"> câmera. Como em primeira instância nenhum teste existia, o modelo do </w:t>
      </w:r>
      <w:r w:rsidR="002A29CF">
        <w:t>estado atual</w:t>
      </w:r>
      <w:ins w:id="810" w:author="Joao Fernando Oliveira" w:date="2014-07-13T11:28:00Z">
        <w:r w:rsidR="00AC21B1">
          <w:t xml:space="preserve"> do</w:t>
        </w:r>
      </w:ins>
      <w:r w:rsidR="002A29CF">
        <w:t xml:space="preserve"> </w:t>
      </w:r>
      <w:r>
        <w:t>sistema não se faz relevante.</w:t>
      </w:r>
      <w:bookmarkEnd w:id="795"/>
      <w:bookmarkEnd w:id="796"/>
    </w:p>
    <w:p w14:paraId="5154C378" w14:textId="77777777" w:rsidR="00F14815" w:rsidRPr="004F19BD" w:rsidRDefault="00F14815" w:rsidP="00F14815">
      <w:pPr>
        <w:pStyle w:val="Heading3"/>
      </w:pPr>
      <w:bookmarkStart w:id="811" w:name="_Toc266746795"/>
      <w:r w:rsidRPr="00B679E3">
        <w:t xml:space="preserve">Modelagem do Estado </w:t>
      </w:r>
      <w:r>
        <w:t>Ideal</w:t>
      </w:r>
      <w:bookmarkEnd w:id="811"/>
    </w:p>
    <w:p w14:paraId="3BDBC409" w14:textId="77777777" w:rsidR="007C7709" w:rsidRDefault="007C7709" w:rsidP="007C7709">
      <w:r>
        <w:t>Na norma CMMI-DEV, o processo que melhor representa a necessidade crítica dos gerentes da Camiolog é o “Solução Técnica”, de maturidade nível 3. O processo de Solução Técnica engloba a realização das seguintes tarefas:</w:t>
      </w:r>
    </w:p>
    <w:p w14:paraId="78FC6741" w14:textId="77777777" w:rsidR="007C7709" w:rsidRDefault="007C7709" w:rsidP="007C7709">
      <w:pPr>
        <w:ind w:left="720" w:firstLine="0"/>
      </w:pPr>
      <w:r>
        <w:t>1. Selecionar Soluções para os Componentes do Produto</w:t>
      </w:r>
    </w:p>
    <w:p w14:paraId="06122E97" w14:textId="77777777" w:rsidR="007C7709" w:rsidRDefault="007C7709" w:rsidP="007C7709">
      <w:pPr>
        <w:ind w:left="1440" w:firstLine="0"/>
      </w:pPr>
      <w:r>
        <w:t>1.1. Desenvolver Diferentes Soluções e Critérios de Seleção.</w:t>
      </w:r>
    </w:p>
    <w:p w14:paraId="029201A5" w14:textId="77777777" w:rsidR="007C7709" w:rsidRDefault="007C7709" w:rsidP="007C7709">
      <w:pPr>
        <w:ind w:left="1440" w:firstLine="0"/>
      </w:pPr>
      <w:r>
        <w:t>1.2. Selecionar as Soluções para os Componentes do Produto.</w:t>
      </w:r>
    </w:p>
    <w:p w14:paraId="3655BF8E" w14:textId="77777777" w:rsidR="007C7709" w:rsidRDefault="007C7709" w:rsidP="007C7709">
      <w:pPr>
        <w:jc w:val="left"/>
      </w:pPr>
      <w:r>
        <w:t>2. Desenvolver o Projeto</w:t>
      </w:r>
    </w:p>
    <w:p w14:paraId="12A26F4D" w14:textId="77777777" w:rsidR="007C7709" w:rsidRDefault="007C7709" w:rsidP="007C7709">
      <w:pPr>
        <w:jc w:val="left"/>
      </w:pPr>
      <w:r>
        <w:tab/>
        <w:t>2.1 Projetar o Produto ou Componente de Produto.</w:t>
      </w:r>
    </w:p>
    <w:p w14:paraId="7C9496BD" w14:textId="77777777" w:rsidR="007C7709" w:rsidRDefault="007C7709" w:rsidP="007C7709">
      <w:pPr>
        <w:jc w:val="left"/>
      </w:pPr>
      <w:r>
        <w:tab/>
        <w:t>2.2 Estabelecer um Pacote de Dados Técnicos.</w:t>
      </w:r>
    </w:p>
    <w:p w14:paraId="6B67D295" w14:textId="77777777" w:rsidR="007C7709" w:rsidRDefault="007C7709" w:rsidP="007C7709">
      <w:pPr>
        <w:jc w:val="left"/>
      </w:pPr>
      <w:r>
        <w:tab/>
        <w:t>2.3 Projetar as Interfaces Utilizando Critérios.</w:t>
      </w:r>
    </w:p>
    <w:p w14:paraId="09069D23" w14:textId="77777777" w:rsidR="007C7709" w:rsidRDefault="007C7709" w:rsidP="007C7709">
      <w:pPr>
        <w:jc w:val="left"/>
      </w:pPr>
      <w:r>
        <w:tab/>
        <w:t>2.4 Realizar análises de “Fazer”, “Comprar” ou “Reutilizar”.</w:t>
      </w:r>
    </w:p>
    <w:p w14:paraId="5DC6F6B2" w14:textId="77777777" w:rsidR="007C7709" w:rsidRDefault="007C7709" w:rsidP="007C7709">
      <w:pPr>
        <w:jc w:val="left"/>
      </w:pPr>
      <w:r>
        <w:t>3. Implementar o Projeto do Produto</w:t>
      </w:r>
    </w:p>
    <w:p w14:paraId="34F2E03C" w14:textId="77777777" w:rsidR="007C7709" w:rsidRDefault="007C7709" w:rsidP="007C7709">
      <w:pPr>
        <w:jc w:val="left"/>
      </w:pPr>
      <w:r>
        <w:tab/>
        <w:t>3.1 Implementar o Projeto.</w:t>
      </w:r>
    </w:p>
    <w:p w14:paraId="649121E8" w14:textId="77777777" w:rsidR="007C7709" w:rsidRDefault="007C7709" w:rsidP="00472D88">
      <w:pPr>
        <w:jc w:val="left"/>
      </w:pPr>
      <w:r>
        <w:tab/>
        <w:t>3.2 Desenvolver Documentação de Suporte ao Produto.</w:t>
      </w:r>
    </w:p>
    <w:p w14:paraId="2ECE9F64" w14:textId="656412BC" w:rsidR="007C7709" w:rsidRDefault="007C7709" w:rsidP="00AC21B1">
      <w:pPr>
        <w:ind w:firstLine="432"/>
        <w:pPrChange w:id="812" w:author="Joao Fernando Oliveira" w:date="2014-07-13T11:29:00Z">
          <w:pPr>
            <w:ind w:firstLine="432"/>
            <w:jc w:val="left"/>
          </w:pPr>
        </w:pPrChange>
      </w:pPr>
      <w:r>
        <w:t>Para simplific</w:t>
      </w:r>
      <w:r w:rsidR="004877BF">
        <w:t xml:space="preserve">ar </w:t>
      </w:r>
      <w:ins w:id="813" w:author="Joao Fernando Oliveira" w:date="2014-07-13T11:29:00Z">
        <w:r w:rsidR="00AC21B1">
          <w:t>o</w:t>
        </w:r>
      </w:ins>
      <w:del w:id="814" w:author="Joao Fernando Oliveira" w:date="2014-07-13T11:29:00Z">
        <w:r w:rsidR="004877BF" w:rsidDel="00AC21B1">
          <w:delText>a</w:delText>
        </w:r>
      </w:del>
      <w:r w:rsidR="004877BF">
        <w:t xml:space="preserve"> </w:t>
      </w:r>
      <w:del w:id="815" w:author="Joao Fernando Oliveira" w:date="2014-07-13T11:29:00Z">
        <w:r w:rsidR="004877BF" w:rsidDel="00AC21B1">
          <w:delText>problemática</w:delText>
        </w:r>
      </w:del>
      <w:ins w:id="816" w:author="Joao Fernando Oliveira" w:date="2014-07-13T11:29:00Z">
        <w:r w:rsidR="00AC21B1">
          <w:t>problema</w:t>
        </w:r>
      </w:ins>
      <w:r w:rsidR="004877BF">
        <w:t>, foi escolhido</w:t>
      </w:r>
      <w:r>
        <w:t xml:space="preserve"> para estudo </w:t>
      </w:r>
      <w:r w:rsidR="004877BF">
        <w:t xml:space="preserve">o processo </w:t>
      </w:r>
      <w:r>
        <w:t>que melhor se encaixa na necessidades dos gerentes d</w:t>
      </w:r>
      <w:r w:rsidR="00CF0795">
        <w:t>a Camiolog:</w:t>
      </w:r>
      <w:r w:rsidR="003876A4">
        <w:t xml:space="preserve"> “Implementar o Projeto”,</w:t>
      </w:r>
      <w:r>
        <w:t xml:space="preserve"> </w:t>
      </w:r>
      <w:r w:rsidRPr="005E7DB1">
        <w:t>inclui a alocação, refinamento e verificação de cada componente do produto. Também envolve a coordenação entre os vários esforços de desenvolv</w:t>
      </w:r>
      <w:r>
        <w:t>imento de componente do produto com o intuito de, no caso da Camiolog, codificar o software.</w:t>
      </w:r>
    </w:p>
    <w:p w14:paraId="47C59E90" w14:textId="77777777" w:rsidR="007C7709" w:rsidRDefault="007C7709" w:rsidP="007C7709">
      <w:pPr>
        <w:ind w:firstLine="432"/>
        <w:jc w:val="left"/>
      </w:pPr>
      <w:r>
        <w:t>A CMMI-DEV descreve um conjunto de práticas que devem pautar o processo</w:t>
      </w:r>
      <w:r w:rsidR="005757FB">
        <w:t xml:space="preserve"> de “Implementar o Projeto”</w:t>
      </w:r>
      <w:r>
        <w:t>:</w:t>
      </w:r>
    </w:p>
    <w:p w14:paraId="0360CEFC" w14:textId="77777777" w:rsidR="007C7709" w:rsidRDefault="007C7709" w:rsidP="007C7709">
      <w:pPr>
        <w:numPr>
          <w:ilvl w:val="0"/>
          <w:numId w:val="25"/>
        </w:numPr>
        <w:jc w:val="left"/>
      </w:pPr>
      <w:r>
        <w:t>Utilizar métodos efetivos para implementar os componentes do produto:</w:t>
      </w:r>
    </w:p>
    <w:p w14:paraId="33F156C4" w14:textId="77777777" w:rsidR="007C7709" w:rsidRDefault="007C7709" w:rsidP="007C7709">
      <w:pPr>
        <w:numPr>
          <w:ilvl w:val="0"/>
          <w:numId w:val="26"/>
        </w:numPr>
        <w:jc w:val="left"/>
      </w:pPr>
      <w:r>
        <w:t>Programação Estruturada;</w:t>
      </w:r>
    </w:p>
    <w:p w14:paraId="4C9A600A" w14:textId="77777777" w:rsidR="007C7709" w:rsidRDefault="007C7709" w:rsidP="007C7709">
      <w:pPr>
        <w:numPr>
          <w:ilvl w:val="0"/>
          <w:numId w:val="26"/>
        </w:numPr>
        <w:jc w:val="left"/>
      </w:pPr>
      <w:r>
        <w:t>Programação Orientada a Objeto;</w:t>
      </w:r>
    </w:p>
    <w:p w14:paraId="59633A5F" w14:textId="77777777" w:rsidR="007C7709" w:rsidRDefault="007C7709" w:rsidP="007C7709">
      <w:pPr>
        <w:numPr>
          <w:ilvl w:val="0"/>
          <w:numId w:val="26"/>
        </w:numPr>
        <w:jc w:val="left"/>
      </w:pPr>
      <w:r>
        <w:t>Programação Orientada a Aspecto;</w:t>
      </w:r>
    </w:p>
    <w:p w14:paraId="4EC32714" w14:textId="77777777" w:rsidR="007C7709" w:rsidRDefault="007C7709" w:rsidP="007C7709">
      <w:pPr>
        <w:numPr>
          <w:ilvl w:val="0"/>
          <w:numId w:val="26"/>
        </w:numPr>
        <w:jc w:val="left"/>
      </w:pPr>
      <w:r>
        <w:t>Geração Automática de Código;</w:t>
      </w:r>
    </w:p>
    <w:p w14:paraId="2FBEF891" w14:textId="77777777" w:rsidR="007C7709" w:rsidRDefault="007C7709" w:rsidP="007C7709">
      <w:pPr>
        <w:numPr>
          <w:ilvl w:val="0"/>
          <w:numId w:val="26"/>
        </w:numPr>
        <w:jc w:val="left"/>
      </w:pPr>
      <w:r>
        <w:t>Reutilização de Código;</w:t>
      </w:r>
    </w:p>
    <w:p w14:paraId="4C52A565" w14:textId="77777777" w:rsidR="007C7709" w:rsidRDefault="007C7709" w:rsidP="007C7709">
      <w:pPr>
        <w:numPr>
          <w:ilvl w:val="0"/>
          <w:numId w:val="26"/>
        </w:numPr>
        <w:jc w:val="left"/>
      </w:pPr>
      <w:r>
        <w:t>Utilização de Padrões de Design;</w:t>
      </w:r>
    </w:p>
    <w:p w14:paraId="19A001EA" w14:textId="77777777" w:rsidR="007C7709" w:rsidRDefault="007C7709" w:rsidP="007C7709">
      <w:pPr>
        <w:numPr>
          <w:ilvl w:val="0"/>
          <w:numId w:val="25"/>
        </w:numPr>
        <w:jc w:val="left"/>
      </w:pPr>
      <w:r>
        <w:t>Utilizar Padrões e Critérios:</w:t>
      </w:r>
    </w:p>
    <w:p w14:paraId="2A7628E7" w14:textId="77777777" w:rsidR="007C7709" w:rsidRDefault="007C7709" w:rsidP="007C7709">
      <w:pPr>
        <w:numPr>
          <w:ilvl w:val="0"/>
          <w:numId w:val="27"/>
        </w:numPr>
        <w:jc w:val="left"/>
      </w:pPr>
      <w:r>
        <w:t>Padrões de Linguagem;</w:t>
      </w:r>
    </w:p>
    <w:p w14:paraId="120BF6EB" w14:textId="77777777" w:rsidR="007C7709" w:rsidRDefault="007C7709" w:rsidP="007C7709">
      <w:pPr>
        <w:numPr>
          <w:ilvl w:val="0"/>
          <w:numId w:val="27"/>
        </w:numPr>
        <w:jc w:val="left"/>
      </w:pPr>
      <w:r>
        <w:t>Requerimentos em Forma de Diagramas;</w:t>
      </w:r>
    </w:p>
    <w:p w14:paraId="700C5668" w14:textId="77777777" w:rsidR="007C7709" w:rsidRDefault="007C7709" w:rsidP="007C7709">
      <w:pPr>
        <w:numPr>
          <w:ilvl w:val="0"/>
          <w:numId w:val="27"/>
        </w:numPr>
        <w:jc w:val="left"/>
      </w:pPr>
      <w:r>
        <w:t>Padrões de Peças;</w:t>
      </w:r>
    </w:p>
    <w:p w14:paraId="245BC719" w14:textId="77777777" w:rsidR="007C7709" w:rsidRDefault="007C7709" w:rsidP="007C7709">
      <w:pPr>
        <w:numPr>
          <w:ilvl w:val="0"/>
          <w:numId w:val="27"/>
        </w:numPr>
        <w:jc w:val="left"/>
      </w:pPr>
      <w:r>
        <w:t>Estrutura e Hierarquia de Componentes de Software;</w:t>
      </w:r>
    </w:p>
    <w:p w14:paraId="6FF1D289" w14:textId="77777777" w:rsidR="007C7709" w:rsidRDefault="007C7709" w:rsidP="007C7709">
      <w:pPr>
        <w:numPr>
          <w:ilvl w:val="0"/>
          <w:numId w:val="27"/>
        </w:numPr>
        <w:jc w:val="left"/>
      </w:pPr>
      <w:r>
        <w:t>Critérios:</w:t>
      </w:r>
    </w:p>
    <w:p w14:paraId="2B26C469" w14:textId="77777777" w:rsidR="007C7709" w:rsidRDefault="007C7709" w:rsidP="007C7709">
      <w:pPr>
        <w:numPr>
          <w:ilvl w:val="1"/>
          <w:numId w:val="27"/>
        </w:numPr>
        <w:jc w:val="left"/>
      </w:pPr>
      <w:r>
        <w:t>Modularidade;</w:t>
      </w:r>
    </w:p>
    <w:p w14:paraId="0949C6B1" w14:textId="77777777" w:rsidR="007C7709" w:rsidRDefault="007C7709" w:rsidP="007C7709">
      <w:pPr>
        <w:numPr>
          <w:ilvl w:val="1"/>
          <w:numId w:val="27"/>
        </w:numPr>
        <w:jc w:val="left"/>
      </w:pPr>
      <w:r>
        <w:t>Clareza;</w:t>
      </w:r>
    </w:p>
    <w:p w14:paraId="6E581FE8" w14:textId="77777777" w:rsidR="007C7709" w:rsidRDefault="007C7709" w:rsidP="007C7709">
      <w:pPr>
        <w:numPr>
          <w:ilvl w:val="1"/>
          <w:numId w:val="27"/>
        </w:numPr>
        <w:jc w:val="left"/>
      </w:pPr>
      <w:r>
        <w:t>Simplicidade;</w:t>
      </w:r>
    </w:p>
    <w:p w14:paraId="45CCFC8B" w14:textId="77777777" w:rsidR="007C7709" w:rsidRDefault="007C7709" w:rsidP="007C7709">
      <w:pPr>
        <w:numPr>
          <w:ilvl w:val="1"/>
          <w:numId w:val="27"/>
        </w:numPr>
        <w:jc w:val="left"/>
      </w:pPr>
      <w:r>
        <w:t>Confiabilidade;</w:t>
      </w:r>
    </w:p>
    <w:p w14:paraId="640144AC" w14:textId="77777777" w:rsidR="007C7709" w:rsidRDefault="007C7709" w:rsidP="007C7709">
      <w:pPr>
        <w:numPr>
          <w:ilvl w:val="1"/>
          <w:numId w:val="27"/>
        </w:numPr>
        <w:jc w:val="left"/>
      </w:pPr>
      <w:r>
        <w:t>Segurança;</w:t>
      </w:r>
    </w:p>
    <w:p w14:paraId="1FB47512" w14:textId="77777777" w:rsidR="007C7709" w:rsidRDefault="007C7709" w:rsidP="007C7709">
      <w:pPr>
        <w:numPr>
          <w:ilvl w:val="1"/>
          <w:numId w:val="27"/>
        </w:numPr>
        <w:jc w:val="left"/>
      </w:pPr>
      <w:r>
        <w:t>Facilidade de Suporte;</w:t>
      </w:r>
    </w:p>
    <w:p w14:paraId="68FBED4E" w14:textId="77777777" w:rsidR="007C7709" w:rsidRDefault="007C7709" w:rsidP="007C7709">
      <w:pPr>
        <w:numPr>
          <w:ilvl w:val="0"/>
          <w:numId w:val="25"/>
        </w:numPr>
        <w:rPr>
          <w:lang w:eastAsia="en-US"/>
        </w:rPr>
      </w:pPr>
      <w:r w:rsidRPr="00AE509F">
        <w:rPr>
          <w:lang w:eastAsia="en-US"/>
        </w:rPr>
        <w:t xml:space="preserve">Conduzir revisão por pares nos componentes </w:t>
      </w:r>
      <w:r>
        <w:rPr>
          <w:lang w:eastAsia="en-US"/>
        </w:rPr>
        <w:t>de produtos selecionados;</w:t>
      </w:r>
    </w:p>
    <w:p w14:paraId="23CBCB43" w14:textId="77777777" w:rsidR="007C7709" w:rsidRDefault="007C7709" w:rsidP="007C7709">
      <w:pPr>
        <w:numPr>
          <w:ilvl w:val="0"/>
          <w:numId w:val="25"/>
        </w:numPr>
        <w:rPr>
          <w:lang w:eastAsia="en-US"/>
        </w:rPr>
      </w:pPr>
      <w:r>
        <w:rPr>
          <w:lang w:eastAsia="en-US"/>
        </w:rPr>
        <w:t>Realizar testes unitários dos componentes de produtos apropriados:</w:t>
      </w:r>
    </w:p>
    <w:p w14:paraId="5C41A1D4" w14:textId="77777777" w:rsidR="007C7709" w:rsidRDefault="007C7709" w:rsidP="007C7709">
      <w:pPr>
        <w:numPr>
          <w:ilvl w:val="0"/>
          <w:numId w:val="28"/>
        </w:numPr>
        <w:rPr>
          <w:lang w:eastAsia="en-US"/>
        </w:rPr>
      </w:pPr>
      <w:r>
        <w:rPr>
          <w:lang w:eastAsia="en-US"/>
        </w:rPr>
        <w:t>Cobertura de Testes por Afirmação;</w:t>
      </w:r>
    </w:p>
    <w:p w14:paraId="5CEA2FB6" w14:textId="77777777" w:rsidR="007C7709" w:rsidRDefault="007C7709" w:rsidP="007C7709">
      <w:pPr>
        <w:numPr>
          <w:ilvl w:val="0"/>
          <w:numId w:val="28"/>
        </w:numPr>
        <w:rPr>
          <w:lang w:eastAsia="en-US"/>
        </w:rPr>
      </w:pPr>
      <w:r>
        <w:rPr>
          <w:lang w:eastAsia="en-US"/>
        </w:rPr>
        <w:t>Cobertura de Testes por Galhos;</w:t>
      </w:r>
    </w:p>
    <w:p w14:paraId="1F352FF6" w14:textId="77777777" w:rsidR="007C7709" w:rsidRDefault="007C7709" w:rsidP="007C7709">
      <w:pPr>
        <w:numPr>
          <w:ilvl w:val="0"/>
          <w:numId w:val="28"/>
        </w:numPr>
        <w:rPr>
          <w:lang w:eastAsia="en-US"/>
        </w:rPr>
      </w:pPr>
      <w:r>
        <w:rPr>
          <w:lang w:eastAsia="en-US"/>
        </w:rPr>
        <w:t>Cobertura de Testes por Predicados;</w:t>
      </w:r>
    </w:p>
    <w:p w14:paraId="567DB7D9" w14:textId="77777777" w:rsidR="007C7709" w:rsidRDefault="007C7709" w:rsidP="007C7709">
      <w:pPr>
        <w:numPr>
          <w:ilvl w:val="0"/>
          <w:numId w:val="28"/>
        </w:numPr>
        <w:rPr>
          <w:lang w:eastAsia="en-US"/>
        </w:rPr>
      </w:pPr>
      <w:r>
        <w:rPr>
          <w:lang w:eastAsia="en-US"/>
        </w:rPr>
        <w:t>Cobertura de Testes por Caminho;</w:t>
      </w:r>
    </w:p>
    <w:p w14:paraId="3002E49D" w14:textId="77777777" w:rsidR="007C7709" w:rsidRDefault="007C7709" w:rsidP="007C7709">
      <w:pPr>
        <w:numPr>
          <w:ilvl w:val="0"/>
          <w:numId w:val="28"/>
        </w:numPr>
        <w:rPr>
          <w:lang w:eastAsia="en-US"/>
        </w:rPr>
      </w:pPr>
      <w:r>
        <w:rPr>
          <w:lang w:eastAsia="en-US"/>
        </w:rPr>
        <w:t>Testes de Fronteiras de Valores;</w:t>
      </w:r>
    </w:p>
    <w:p w14:paraId="7A091A45" w14:textId="77777777" w:rsidR="007C7709" w:rsidRDefault="007C7709" w:rsidP="007C7709">
      <w:pPr>
        <w:numPr>
          <w:ilvl w:val="0"/>
          <w:numId w:val="28"/>
        </w:numPr>
        <w:rPr>
          <w:lang w:eastAsia="en-US"/>
        </w:rPr>
      </w:pPr>
      <w:r>
        <w:rPr>
          <w:lang w:eastAsia="en-US"/>
        </w:rPr>
        <w:t>Testes de Valores Especiais;</w:t>
      </w:r>
    </w:p>
    <w:p w14:paraId="4A41D4F5" w14:textId="77777777" w:rsidR="007C7709" w:rsidRDefault="007C7709" w:rsidP="007C7709">
      <w:pPr>
        <w:numPr>
          <w:ilvl w:val="0"/>
          <w:numId w:val="25"/>
        </w:numPr>
        <w:rPr>
          <w:lang w:eastAsia="en-US"/>
        </w:rPr>
      </w:pPr>
      <w:r>
        <w:rPr>
          <w:lang w:eastAsia="en-US"/>
        </w:rPr>
        <w:t>Revisar os Componentes do Produto;</w:t>
      </w:r>
    </w:p>
    <w:p w14:paraId="5A9399A3" w14:textId="77777777" w:rsidR="007C7709" w:rsidRDefault="007C7709" w:rsidP="007C7709"/>
    <w:p w14:paraId="6B79EBDD" w14:textId="77777777" w:rsidR="00AE06D3" w:rsidRPr="00E15AA2" w:rsidRDefault="00677984" w:rsidP="00D5793E">
      <w:pPr>
        <w:pStyle w:val="Heading3"/>
      </w:pPr>
      <w:bookmarkStart w:id="817" w:name="_Toc266746796"/>
      <w:bookmarkEnd w:id="792"/>
      <w:bookmarkEnd w:id="793"/>
      <w:r w:rsidRPr="00E15AA2">
        <w:t>Proposição e Aplicação de Melhorias</w:t>
      </w:r>
      <w:bookmarkEnd w:id="817"/>
    </w:p>
    <w:p w14:paraId="3F5A5B78" w14:textId="77777777" w:rsidR="004148F0" w:rsidRDefault="00D17004" w:rsidP="004148F0">
      <w:r>
        <w:t>Para propor e a</w:t>
      </w:r>
      <w:r w:rsidR="00F618D8">
        <w:t xml:space="preserve">plicar as melhorias foi escolhida </w:t>
      </w:r>
      <w:r w:rsidR="00525B30">
        <w:t xml:space="preserve">a </w:t>
      </w:r>
      <w:r w:rsidR="00F618D8">
        <w:t>seção de testes unitários</w:t>
      </w:r>
      <w:r w:rsidR="000C78D9">
        <w:t xml:space="preserve">, </w:t>
      </w:r>
      <w:r w:rsidR="003627A2">
        <w:t>dentro do processo</w:t>
      </w:r>
      <w:r w:rsidR="00266127">
        <w:t xml:space="preserve"> de</w:t>
      </w:r>
      <w:r w:rsidR="00B9566E">
        <w:t xml:space="preserve"> </w:t>
      </w:r>
      <w:r w:rsidR="004C7ED6">
        <w:t>“Solução Técnica” – descrito pela norma CMMI-DEV.</w:t>
      </w:r>
      <w:r w:rsidR="00B2141D">
        <w:t xml:space="preserve"> </w:t>
      </w:r>
      <w:r w:rsidR="00FD309C">
        <w:t>E</w:t>
      </w:r>
      <w:r w:rsidR="00B2141D">
        <w:t xml:space="preserve">sta seção </w:t>
      </w:r>
      <w:r w:rsidR="00FD309C">
        <w:t xml:space="preserve">tem como intuito criar </w:t>
      </w:r>
      <w:r w:rsidR="00720E51">
        <w:t>testes unitários para cenários críticos no funcionamento do aplicativo de câmera da Camiolog.</w:t>
      </w:r>
      <w:r w:rsidR="0000451A">
        <w:t xml:space="preserve"> Os testes serão criados utilizando </w:t>
      </w:r>
      <w:r w:rsidR="00FE6F67">
        <w:t>como ambiente de desenvolvimento o</w:t>
      </w:r>
      <w:r w:rsidR="0000451A">
        <w:t xml:space="preserve"> Eclipse</w:t>
      </w:r>
      <w:r w:rsidR="00F6234E">
        <w:t xml:space="preserve"> – por </w:t>
      </w:r>
      <w:r w:rsidR="00A97D8A">
        <w:t>ser o software adotado pela Cheesecake –</w:t>
      </w:r>
      <w:r w:rsidR="0000451A">
        <w:t xml:space="preserve"> em conjunto com o kit de desenvolvimento do Android.</w:t>
      </w:r>
      <w:r w:rsidR="004148F0">
        <w:t xml:space="preserve"> </w:t>
      </w:r>
      <w:r w:rsidR="00844D77">
        <w:t>Como a linguagem dos testes de Android será Java</w:t>
      </w:r>
      <w:r w:rsidR="00111005">
        <w:t>,</w:t>
      </w:r>
      <w:r w:rsidR="00844D77">
        <w:t xml:space="preserve"> a biblioteca</w:t>
      </w:r>
      <w:r w:rsidR="00210F10">
        <w:t xml:space="preserve"> de testes </w:t>
      </w:r>
      <w:r w:rsidR="007822A0">
        <w:t>utilizada</w:t>
      </w:r>
      <w:r w:rsidR="00844D77">
        <w:t xml:space="preserve"> será </w:t>
      </w:r>
      <w:r w:rsidR="00360D12">
        <w:t xml:space="preserve">padrão, </w:t>
      </w:r>
      <w:r w:rsidR="00844D77">
        <w:t>o JUnit.</w:t>
      </w:r>
    </w:p>
    <w:p w14:paraId="0873F0E0" w14:textId="77777777" w:rsidR="005E7DB1" w:rsidRDefault="004148F0" w:rsidP="00AB2A2C">
      <w:r>
        <w:t>Para a realização dos testes unitários de maneira escalável é</w:t>
      </w:r>
      <w:r w:rsidR="00BD3F88">
        <w:t xml:space="preserve"> essencial criar uma estrutura lógica que remova a dependência do aplicativo de repostas da rede, devido </w:t>
      </w:r>
      <w:r w:rsidR="00E33AF9">
        <w:t>a</w:t>
      </w:r>
      <w:r w:rsidR="00BD3F88">
        <w:t>o seu longo tempo de espera.</w:t>
      </w:r>
      <w:r w:rsidR="00FA498B">
        <w:t xml:space="preserve"> </w:t>
      </w:r>
      <w:r w:rsidR="003272AF">
        <w:t xml:space="preserve">Dessa maneira, a primeira tarefa para </w:t>
      </w:r>
      <w:r w:rsidR="00F83249">
        <w:t xml:space="preserve">implementar </w:t>
      </w:r>
      <w:r w:rsidR="004426E1">
        <w:t xml:space="preserve">os testes unitários é </w:t>
      </w:r>
      <w:r w:rsidR="001A702F">
        <w:t>criar uma estrutura que simula a camada de rede (</w:t>
      </w:r>
      <w:r w:rsidR="001A702F">
        <w:rPr>
          <w:i/>
        </w:rPr>
        <w:t>mock)</w:t>
      </w:r>
      <w:r w:rsidR="001A702F">
        <w:t>.</w:t>
      </w:r>
    </w:p>
    <w:p w14:paraId="62EC7287" w14:textId="77777777" w:rsidR="00671180" w:rsidRDefault="007B1BEB" w:rsidP="00A657CC">
      <w:pPr>
        <w:ind w:firstLine="0"/>
        <w:jc w:val="center"/>
      </w:pPr>
      <w:commentRangeStart w:id="818"/>
      <w:r>
        <w:rPr>
          <w:noProof/>
          <w:lang w:val="en-US" w:eastAsia="en-US"/>
        </w:rPr>
        <w:drawing>
          <wp:inline distT="0" distB="0" distL="0" distR="0" wp14:anchorId="5B616293" wp14:editId="420F82BC">
            <wp:extent cx="3543300" cy="3009900"/>
            <wp:effectExtent l="0" t="0" r="12700" b="12700"/>
            <wp:docPr id="55" name="Picture 55"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titled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3300" cy="3009900"/>
                    </a:xfrm>
                    <a:prstGeom prst="rect">
                      <a:avLst/>
                    </a:prstGeom>
                    <a:noFill/>
                    <a:ln>
                      <a:noFill/>
                    </a:ln>
                  </pic:spPr>
                </pic:pic>
              </a:graphicData>
            </a:graphic>
          </wp:inline>
        </w:drawing>
      </w:r>
      <w:commentRangeEnd w:id="818"/>
      <w:r w:rsidR="00AC21B1">
        <w:rPr>
          <w:rStyle w:val="CommentReference"/>
        </w:rPr>
        <w:commentReference w:id="818"/>
      </w:r>
    </w:p>
    <w:p w14:paraId="23F284E1" w14:textId="77777777" w:rsidR="00442B8E" w:rsidRDefault="00442B8E" w:rsidP="00A657CC">
      <w:pPr>
        <w:ind w:firstLine="0"/>
        <w:jc w:val="center"/>
      </w:pPr>
    </w:p>
    <w:p w14:paraId="29E06B6E" w14:textId="77777777" w:rsidR="006C389A" w:rsidRDefault="00EB30DF" w:rsidP="00751328">
      <w:pPr>
        <w:jc w:val="left"/>
      </w:pPr>
      <w:r>
        <w:t xml:space="preserve">A metodologia de busca por uma biblioteca responsável pela </w:t>
      </w:r>
      <w:r w:rsidR="00442B8E">
        <w:t>criação da estrutura de Mock</w:t>
      </w:r>
      <w:r w:rsidR="00BC2912">
        <w:t xml:space="preserve">s </w:t>
      </w:r>
      <w:r w:rsidR="000C1CB4">
        <w:t xml:space="preserve">da camada de rede </w:t>
      </w:r>
      <w:r w:rsidR="00941ED9">
        <w:t xml:space="preserve">foi </w:t>
      </w:r>
      <w:r w:rsidR="002113EC">
        <w:t>procurar</w:t>
      </w:r>
      <w:r w:rsidR="00941ED9">
        <w:t xml:space="preserve"> no</w:t>
      </w:r>
      <w:r w:rsidR="006914E1">
        <w:t xml:space="preserve"> website</w:t>
      </w:r>
      <w:r w:rsidR="00941ED9">
        <w:t xml:space="preserve"> Github </w:t>
      </w:r>
      <w:r w:rsidR="009F2258">
        <w:t xml:space="preserve">quais eram </w:t>
      </w:r>
      <w:r w:rsidR="006C389A">
        <w:t>os repositórios de versionamento que possuíam as seguintes características:</w:t>
      </w:r>
    </w:p>
    <w:p w14:paraId="21861D93" w14:textId="77777777" w:rsidR="006C389A" w:rsidRDefault="006C389A" w:rsidP="004179EC">
      <w:pPr>
        <w:numPr>
          <w:ilvl w:val="0"/>
          <w:numId w:val="5"/>
        </w:numPr>
        <w:jc w:val="left"/>
      </w:pPr>
      <w:r>
        <w:t>Usuários ativos</w:t>
      </w:r>
      <w:r w:rsidR="007777EB">
        <w:t xml:space="preserve"> que continuam </w:t>
      </w:r>
      <w:r w:rsidR="00147034">
        <w:t xml:space="preserve">mantendo o </w:t>
      </w:r>
      <w:r w:rsidR="00147034" w:rsidRPr="00147034">
        <w:rPr>
          <w:i/>
        </w:rPr>
        <w:t>software</w:t>
      </w:r>
      <w:r w:rsidR="00305CDF">
        <w:t xml:space="preserve"> atualizado;</w:t>
      </w:r>
    </w:p>
    <w:p w14:paraId="3129563D" w14:textId="77777777" w:rsidR="004179EC" w:rsidRDefault="004179EC" w:rsidP="004179EC">
      <w:pPr>
        <w:numPr>
          <w:ilvl w:val="0"/>
          <w:numId w:val="5"/>
        </w:numPr>
        <w:jc w:val="left"/>
      </w:pPr>
      <w:r>
        <w:t>Grande base de usuários</w:t>
      </w:r>
      <w:r w:rsidR="00305CDF">
        <w:t xml:space="preserve"> (para garantir estabilidade);</w:t>
      </w:r>
    </w:p>
    <w:p w14:paraId="19DE20BA" w14:textId="77777777" w:rsidR="008F2EEC" w:rsidRDefault="00305CDF" w:rsidP="004179EC">
      <w:pPr>
        <w:numPr>
          <w:ilvl w:val="0"/>
          <w:numId w:val="5"/>
        </w:numPr>
        <w:jc w:val="left"/>
      </w:pPr>
      <w:r>
        <w:t>Utilização intuitiva;</w:t>
      </w:r>
    </w:p>
    <w:p w14:paraId="799A4CBE" w14:textId="77777777" w:rsidR="00305CDF" w:rsidRDefault="00305CDF" w:rsidP="004179EC">
      <w:pPr>
        <w:numPr>
          <w:ilvl w:val="0"/>
          <w:numId w:val="5"/>
        </w:numPr>
        <w:jc w:val="left"/>
      </w:pPr>
      <w:r>
        <w:t xml:space="preserve">Sintaxe </w:t>
      </w:r>
      <w:r w:rsidR="003D6CA0">
        <w:t>organizada e simples.</w:t>
      </w:r>
    </w:p>
    <w:p w14:paraId="2F7F18AC" w14:textId="77777777" w:rsidR="00442B8E" w:rsidRDefault="000E7730" w:rsidP="00751328">
      <w:pPr>
        <w:jc w:val="left"/>
      </w:pPr>
      <w:r>
        <w:t>A biblioteca que melhor satisfez as necessidades citadas previamente foi a</w:t>
      </w:r>
      <w:r w:rsidR="000C1CB4">
        <w:t xml:space="preserve"> WireMock</w:t>
      </w:r>
      <w:r w:rsidR="00537D62">
        <w:t>,</w:t>
      </w:r>
      <w:r w:rsidR="000C1CB4">
        <w:t xml:space="preserve"> que permite a criação de clas</w:t>
      </w:r>
      <w:r w:rsidR="007F03ED">
        <w:t>ses de rede falsas em instantes e possui</w:t>
      </w:r>
      <w:r w:rsidR="00A32C7E">
        <w:t xml:space="preserve"> 122 vers</w:t>
      </w:r>
      <w:r w:rsidR="00B26353">
        <w:t xml:space="preserve">ões mantidas por diferentes </w:t>
      </w:r>
      <w:r w:rsidR="00F8416C">
        <w:t>desenvolvedores</w:t>
      </w:r>
      <w:r w:rsidR="00B26353">
        <w:t>.</w:t>
      </w:r>
    </w:p>
    <w:p w14:paraId="39E25DDE" w14:textId="77777777" w:rsidR="00366822" w:rsidRDefault="00366822" w:rsidP="00CE74E3">
      <w:pPr>
        <w:ind w:firstLine="0"/>
        <w:jc w:val="center"/>
      </w:pPr>
      <w:r>
        <w:tab/>
      </w:r>
      <w:commentRangeStart w:id="819"/>
      <w:r w:rsidR="007B1BEB">
        <w:rPr>
          <w:noProof/>
          <w:lang w:val="en-US" w:eastAsia="en-US"/>
        </w:rPr>
        <w:drawing>
          <wp:inline distT="0" distB="0" distL="0" distR="0" wp14:anchorId="68173E43" wp14:editId="5EBC739E">
            <wp:extent cx="5753100" cy="1727200"/>
            <wp:effectExtent l="0" t="0" r="12700" b="0"/>
            <wp:docPr id="56" name="Picture 56" descr="Screen Shot 2014-07-10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 Shot 2014-07-10 at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727200"/>
                    </a:xfrm>
                    <a:prstGeom prst="rect">
                      <a:avLst/>
                    </a:prstGeom>
                    <a:noFill/>
                    <a:ln>
                      <a:noFill/>
                    </a:ln>
                  </pic:spPr>
                </pic:pic>
              </a:graphicData>
            </a:graphic>
          </wp:inline>
        </w:drawing>
      </w:r>
      <w:commentRangeEnd w:id="819"/>
      <w:r w:rsidR="00AC21B1">
        <w:rPr>
          <w:rStyle w:val="CommentReference"/>
        </w:rPr>
        <w:commentReference w:id="819"/>
      </w:r>
    </w:p>
    <w:p w14:paraId="3C37F041" w14:textId="1D38BAE7" w:rsidR="00B52DF2" w:rsidRDefault="00F97399" w:rsidP="001D3F85">
      <w:pPr>
        <w:jc w:val="left"/>
      </w:pPr>
      <w:r>
        <w:t>Recentemente</w:t>
      </w:r>
      <w:r w:rsidR="00ED3E14">
        <w:t xml:space="preserve"> a Camiolog </w:t>
      </w:r>
      <w:r w:rsidR="00AC75F7">
        <w:t xml:space="preserve">desenvolveu um sistema </w:t>
      </w:r>
      <w:r w:rsidR="00AA4FE8">
        <w:t>de autenticação que envolve</w:t>
      </w:r>
      <w:r w:rsidR="00573CC6">
        <w:t xml:space="preserve"> </w:t>
      </w:r>
      <w:r w:rsidR="00573CC6">
        <w:rPr>
          <w:i/>
        </w:rPr>
        <w:t>tokens</w:t>
      </w:r>
      <w:r w:rsidR="00573CC6">
        <w:t xml:space="preserve"> de </w:t>
      </w:r>
      <w:r w:rsidR="0043189B">
        <w:t xml:space="preserve">upload que gerenciam </w:t>
      </w:r>
      <w:r w:rsidR="00EB6E75">
        <w:t>a validação</w:t>
      </w:r>
      <w:r w:rsidR="001D3F85">
        <w:t xml:space="preserve">, </w:t>
      </w:r>
      <w:r w:rsidR="001D3F85" w:rsidRPr="001D3F85">
        <w:rPr>
          <w:i/>
        </w:rPr>
        <w:t>back-end</w:t>
      </w:r>
      <w:r w:rsidR="001D3F85">
        <w:t>, das requisições vindas do aplicativo da câmera.</w:t>
      </w:r>
      <w:r w:rsidR="00E51676">
        <w:t xml:space="preserve"> Essa nova funcionalidade criou u</w:t>
      </w:r>
      <w:r w:rsidR="003E0565">
        <w:t>m cenário de risco no qual</w:t>
      </w:r>
      <w:r w:rsidR="00EE207D">
        <w:t xml:space="preserve"> se, por algum motivo, </w:t>
      </w:r>
      <w:r w:rsidR="00641D7E">
        <w:t xml:space="preserve">o </w:t>
      </w:r>
      <w:r w:rsidR="00641D7E">
        <w:rPr>
          <w:i/>
        </w:rPr>
        <w:t>token</w:t>
      </w:r>
      <w:r w:rsidR="00641D7E">
        <w:t xml:space="preserve"> de </w:t>
      </w:r>
      <w:r w:rsidR="00641D7E">
        <w:rPr>
          <w:i/>
        </w:rPr>
        <w:t>upload</w:t>
      </w:r>
      <w:r w:rsidR="00641D7E">
        <w:t xml:space="preserve"> da câmera se tornar inválido</w:t>
      </w:r>
      <w:r w:rsidR="003C772E">
        <w:t xml:space="preserve">, suas imagens </w:t>
      </w:r>
      <w:r w:rsidR="001D230C">
        <w:t>não serão mais e</w:t>
      </w:r>
      <w:r w:rsidR="001337F4">
        <w:t>n</w:t>
      </w:r>
      <w:r w:rsidR="001D230C">
        <w:t>viadas para o servidor</w:t>
      </w:r>
      <w:r w:rsidR="00BA4E6F">
        <w:t xml:space="preserve"> – criando um situação de crítica para os usuários.</w:t>
      </w:r>
      <w:r w:rsidR="00F958E1">
        <w:t xml:space="preserve"> Para garantir </w:t>
      </w:r>
      <w:r w:rsidR="00804FD0">
        <w:t xml:space="preserve">que </w:t>
      </w:r>
      <w:r w:rsidR="002A1A79">
        <w:t>o problema previamente descrito</w:t>
      </w:r>
      <w:ins w:id="820" w:author="Joao Fernando Oliveira" w:date="2014-07-13T11:32:00Z">
        <w:r w:rsidR="00AC21B1">
          <w:t xml:space="preserve"> não</w:t>
        </w:r>
      </w:ins>
      <w:r w:rsidR="002A1A79">
        <w:t xml:space="preserve"> aconteça, é essencial que o aplicativo da câmera tente adquirir outro</w:t>
      </w:r>
      <w:r w:rsidR="00905746">
        <w:t xml:space="preserve"> </w:t>
      </w:r>
      <w:r w:rsidR="00905746" w:rsidRPr="00905746">
        <w:rPr>
          <w:i/>
        </w:rPr>
        <w:t xml:space="preserve">token </w:t>
      </w:r>
      <w:r w:rsidR="00905746">
        <w:t xml:space="preserve">de </w:t>
      </w:r>
      <w:r w:rsidR="00905746">
        <w:rPr>
          <w:i/>
        </w:rPr>
        <w:t>upload</w:t>
      </w:r>
      <w:r w:rsidR="00905746">
        <w:t xml:space="preserve"> caso </w:t>
      </w:r>
      <w:r w:rsidR="00836C9E">
        <w:t>o seu se torne inválido.</w:t>
      </w:r>
    </w:p>
    <w:p w14:paraId="4908C8F3" w14:textId="77777777" w:rsidR="00067E24" w:rsidRDefault="00486C26" w:rsidP="001D3F85">
      <w:pPr>
        <w:jc w:val="left"/>
      </w:pPr>
      <w:r>
        <w:t xml:space="preserve">Devido ao cenário crítico previamente citado, os gerentes da Camiolog </w:t>
      </w:r>
      <w:r w:rsidR="00B1266B">
        <w:t xml:space="preserve">decidiram que os </w:t>
      </w:r>
      <w:r w:rsidR="009171C1">
        <w:t>primeiros testes unitários desenvolvidos deveriam garantir que a nov</w:t>
      </w:r>
      <w:r w:rsidR="00A448D5">
        <w:t>a</w:t>
      </w:r>
      <w:r w:rsidR="009171C1">
        <w:t xml:space="preserve"> funcionalidade </w:t>
      </w:r>
      <w:r w:rsidR="00E565BC">
        <w:t xml:space="preserve">– </w:t>
      </w:r>
      <w:r w:rsidR="009171C1">
        <w:t xml:space="preserve">de expiração dos </w:t>
      </w:r>
      <w:r w:rsidR="009171C1">
        <w:rPr>
          <w:i/>
        </w:rPr>
        <w:t>tokens</w:t>
      </w:r>
      <w:r w:rsidR="009171C1">
        <w:t xml:space="preserve"> de </w:t>
      </w:r>
      <w:r w:rsidR="009171C1">
        <w:rPr>
          <w:i/>
        </w:rPr>
        <w:t>upload</w:t>
      </w:r>
      <w:r w:rsidR="00E565BC">
        <w:t xml:space="preserve"> – funcionem de maneira robusta.</w:t>
      </w:r>
      <w:r w:rsidR="009708F0">
        <w:t xml:space="preserve"> Dessa forma, </w:t>
      </w:r>
      <w:r w:rsidR="00E40B91">
        <w:t xml:space="preserve">foi implementado </w:t>
      </w:r>
      <w:r w:rsidR="002701FD">
        <w:t xml:space="preserve">um teste que </w:t>
      </w:r>
      <w:r w:rsidR="00750078">
        <w:t>garante</w:t>
      </w:r>
      <w:r w:rsidR="00034DA8">
        <w:t xml:space="preserve"> que o aplicativo tenta gerar outro </w:t>
      </w:r>
      <w:r w:rsidR="00034DA8" w:rsidRPr="00034DA8">
        <w:rPr>
          <w:i/>
        </w:rPr>
        <w:t>token</w:t>
      </w:r>
      <w:r w:rsidR="00034DA8">
        <w:rPr>
          <w:i/>
        </w:rPr>
        <w:t xml:space="preserve"> </w:t>
      </w:r>
      <w:r w:rsidR="00034DA8">
        <w:t xml:space="preserve">caso receba uma resposta HTTP de </w:t>
      </w:r>
      <w:r w:rsidR="00327A00">
        <w:t xml:space="preserve">número </w:t>
      </w:r>
      <w:r w:rsidR="00585391">
        <w:t xml:space="preserve">401, </w:t>
      </w:r>
      <w:r w:rsidR="00034DA8">
        <w:t>indica</w:t>
      </w:r>
      <w:r w:rsidR="00854C1F">
        <w:t>ndo falha na autenticação.</w:t>
      </w:r>
    </w:p>
    <w:p w14:paraId="7111FC39" w14:textId="77777777" w:rsidR="00486C26" w:rsidRPr="00034DA8" w:rsidRDefault="007B1BEB" w:rsidP="00067E24">
      <w:pPr>
        <w:ind w:firstLine="432"/>
        <w:jc w:val="center"/>
      </w:pPr>
      <w:commentRangeStart w:id="821"/>
      <w:r>
        <w:rPr>
          <w:noProof/>
          <w:lang w:val="en-US" w:eastAsia="en-US"/>
        </w:rPr>
        <w:drawing>
          <wp:inline distT="0" distB="0" distL="0" distR="0" wp14:anchorId="7EAC6816" wp14:editId="3721FF37">
            <wp:extent cx="5753100" cy="4127500"/>
            <wp:effectExtent l="0" t="0" r="12700" b="12700"/>
            <wp:docPr id="57" name="Picture 57" descr="Screen Shot 2014-07-10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 Shot 2014-07-10 at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4127500"/>
                    </a:xfrm>
                    <a:prstGeom prst="rect">
                      <a:avLst/>
                    </a:prstGeom>
                    <a:noFill/>
                    <a:ln>
                      <a:noFill/>
                    </a:ln>
                  </pic:spPr>
                </pic:pic>
              </a:graphicData>
            </a:graphic>
          </wp:inline>
        </w:drawing>
      </w:r>
      <w:commentRangeEnd w:id="821"/>
      <w:r w:rsidR="00AC21B1">
        <w:rPr>
          <w:rStyle w:val="CommentReference"/>
        </w:rPr>
        <w:commentReference w:id="821"/>
      </w:r>
    </w:p>
    <w:p w14:paraId="5A0610C4" w14:textId="77777777" w:rsidR="001472A4" w:rsidRDefault="001472A4" w:rsidP="001472A4">
      <w:pPr>
        <w:pStyle w:val="Heading1"/>
        <w:ind w:left="432" w:hanging="432"/>
        <w:rPr>
          <w:rFonts w:ascii="Tahoma" w:hAnsi="Tahoma"/>
          <w:color w:val="000000"/>
        </w:rPr>
      </w:pPr>
      <w:bookmarkStart w:id="822" w:name="_Toc265774380"/>
      <w:bookmarkStart w:id="823" w:name="_Toc265777700"/>
      <w:bookmarkStart w:id="824" w:name="_Toc266735821"/>
      <w:bookmarkStart w:id="825" w:name="_Toc266746797"/>
      <w:bookmarkEnd w:id="786"/>
      <w:bookmarkEnd w:id="787"/>
      <w:r w:rsidRPr="00EF2EAD">
        <w:rPr>
          <w:rFonts w:ascii="Tahoma" w:hAnsi="Tahoma"/>
          <w:color w:val="000000"/>
        </w:rPr>
        <w:t xml:space="preserve">Análise </w:t>
      </w:r>
      <w:r>
        <w:rPr>
          <w:rFonts w:ascii="Tahoma" w:hAnsi="Tahoma"/>
          <w:color w:val="000000"/>
        </w:rPr>
        <w:t>Crítica</w:t>
      </w:r>
      <w:bookmarkEnd w:id="824"/>
      <w:bookmarkEnd w:id="825"/>
    </w:p>
    <w:p w14:paraId="35BE04FF" w14:textId="77777777" w:rsidR="001472A4" w:rsidRDefault="001472A4" w:rsidP="001472A4">
      <w:r>
        <w:t>No presente capítulo é realizada uma análise crítica das metodologias e resultados explicitados no capítulo anterior. A análise tem como objetivo entender quais são os pontos positivos e negativos dos desenvolvimentos realizados nos dois casos de estudo. Para melhor compreender as mudanças no contexto gerencial da Cheesecake Labs, são analisadas as metodologias utilizadas para: escolher normas e guias; escolher ferramentas; realizar a modelagem do estado atual e ideal dos processos e propor (e implementar) melhorias.</w:t>
      </w:r>
    </w:p>
    <w:p w14:paraId="55D283A7" w14:textId="77777777" w:rsidR="001472A4" w:rsidRPr="00F8030B" w:rsidRDefault="001472A4" w:rsidP="001472A4">
      <w:pPr>
        <w:ind w:firstLine="0"/>
      </w:pPr>
      <w:r>
        <w:tab/>
        <w:t>Neste capítulo também são analisados os resultados reais das melhorias implementadas nos processos críticos dos casos de estudo. Dessa maneira, é explicitada a relação entre os pontos positivos e negativos das metodologias utilizadas neste trabalho, e suas consequências nos resultados reais dos processos (em ambos os casos de estudo).</w:t>
      </w:r>
    </w:p>
    <w:p w14:paraId="08116F6B" w14:textId="77777777" w:rsidR="001472A4" w:rsidRPr="00817AD3" w:rsidRDefault="001472A4" w:rsidP="001472A4">
      <w:pPr>
        <w:pStyle w:val="Heading2"/>
      </w:pPr>
      <w:bookmarkStart w:id="826" w:name="_Toc265774378"/>
      <w:bookmarkStart w:id="827" w:name="_Toc265777698"/>
      <w:bookmarkStart w:id="828" w:name="_Toc266735822"/>
      <w:bookmarkStart w:id="829" w:name="_Toc266746798"/>
      <w:del w:id="830" w:author="Joao Fernando Oliveira" w:date="2014-07-12T16:39:00Z">
        <w:r w:rsidRPr="00817AD3" w:rsidDel="002A3B70">
          <w:delText>Gerência</w:delText>
        </w:r>
      </w:del>
      <w:ins w:id="831" w:author="Joao Fernando Oliveira" w:date="2014-07-12T16:39:00Z">
        <w:r w:rsidR="002A3B70">
          <w:t>Gestão</w:t>
        </w:r>
      </w:ins>
      <w:r w:rsidRPr="00817AD3">
        <w:t xml:space="preserve"> de Projetos.</w:t>
      </w:r>
      <w:bookmarkEnd w:id="826"/>
      <w:bookmarkEnd w:id="827"/>
      <w:bookmarkEnd w:id="828"/>
      <w:bookmarkEnd w:id="829"/>
    </w:p>
    <w:p w14:paraId="1FEC15DE" w14:textId="77777777" w:rsidR="001472A4" w:rsidRDefault="001472A4" w:rsidP="001472A4">
      <w:r>
        <w:t xml:space="preserve">A escolha das normas e metodologias de </w:t>
      </w:r>
      <w:del w:id="832" w:author="Joao Fernando Oliveira" w:date="2014-07-12T16:39:00Z">
        <w:r w:rsidDel="002A3B70">
          <w:delText>gerência</w:delText>
        </w:r>
      </w:del>
      <w:ins w:id="833" w:author="Joao Fernando Oliveira" w:date="2014-07-12T16:39:00Z">
        <w:r w:rsidR="002A3B70">
          <w:t>gestão</w:t>
        </w:r>
      </w:ins>
      <w:r>
        <w:t xml:space="preserve"> de projeto fez com que o escopo de estudo do trabalho se tornasse muito amplo, devido a imensa quantidade de conteúdo proveniente do Guia PMBoK e ISO 21500. Essa característica da metodologia fez com que muito tempo fosse investido estudando conteúdos que – em alguns casos – nem foram utilizadas para o desenvolvimento do trabalho. Esse fato é proveniente da inexperiência dos gestores da Cheesecake Labs, pois como não conheciam as principais normas vigentes de </w:t>
      </w:r>
      <w:del w:id="834" w:author="Joao Fernando Oliveira" w:date="2014-07-12T16:39:00Z">
        <w:r w:rsidDel="002A3B70">
          <w:delText>Gerência</w:delText>
        </w:r>
      </w:del>
      <w:ins w:id="835" w:author="Joao Fernando Oliveira" w:date="2014-07-12T16:39:00Z">
        <w:r w:rsidR="002A3B70">
          <w:t>Gestão</w:t>
        </w:r>
      </w:ins>
      <w:r>
        <w:t xml:space="preserve"> de Projetos, se fez essencial um estudo mais amplo e introdutório.</w:t>
      </w:r>
    </w:p>
    <w:p w14:paraId="3F0FAFC1" w14:textId="77777777" w:rsidR="001472A4" w:rsidRDefault="001472A4" w:rsidP="001472A4">
      <w:r>
        <w:t xml:space="preserve">Os esforços futuros, da Cheesecake Labs, com o objetivo de melhorar os processos de </w:t>
      </w:r>
      <w:del w:id="836" w:author="Joao Fernando Oliveira" w:date="2014-07-12T16:39:00Z">
        <w:r w:rsidDel="002A3B70">
          <w:delText>gerência</w:delText>
        </w:r>
      </w:del>
      <w:ins w:id="837" w:author="Joao Fernando Oliveira" w:date="2014-07-12T16:39:00Z">
        <w:r w:rsidR="002A3B70">
          <w:t>gestão</w:t>
        </w:r>
      </w:ins>
      <w:r>
        <w:t xml:space="preserve"> de projetos não terão os problemas citados no parágrafo anterior, pois agora o corpo gerencial possui conhecimento das principais normas e é capaz de focar seus objetivos em questões mais específicas e bem documentadas.</w:t>
      </w:r>
    </w:p>
    <w:p w14:paraId="57D64B3D" w14:textId="55C11DB3" w:rsidR="001472A4" w:rsidDel="009C6891" w:rsidRDefault="001472A4" w:rsidP="009C6891">
      <w:pPr>
        <w:rPr>
          <w:del w:id="838" w:author="Joao Fernando Oliveira" w:date="2014-07-13T11:42:00Z"/>
        </w:rPr>
      </w:pPr>
      <w:r>
        <w:t xml:space="preserve">A escolha de ferramentas foi o processo menos documentado devido ao seu caráter empírico. O Guia PMBoK não explicita quais ferramentas devem ser utilizadas para a real implementação dos modelos e diagramas, descritos no mesmo. Dessa maneira, a escolha de ferramentas </w:t>
      </w:r>
      <w:del w:id="839" w:author="Joao Fernando Oliveira" w:date="2014-07-13T11:33:00Z">
        <w:r w:rsidDel="00AC21B1">
          <w:delText>tem um caráter mais</w:delText>
        </w:r>
      </w:del>
      <w:ins w:id="840" w:author="Joao Fernando Oliveira" w:date="2014-07-13T11:33:00Z">
        <w:r w:rsidR="00AC21B1">
          <w:t>deve ser</w:t>
        </w:r>
      </w:ins>
      <w:r>
        <w:t xml:space="preserve"> experimental, fazendo com que seu aprimoramento tenha que ser pautado por experiências práticas.</w:t>
      </w:r>
    </w:p>
    <w:p w14:paraId="0FA72DE7" w14:textId="77777777" w:rsidR="009C6891" w:rsidRDefault="009C6891" w:rsidP="001472A4">
      <w:pPr>
        <w:rPr>
          <w:ins w:id="841" w:author="Joao Fernando Oliveira" w:date="2014-07-13T11:42:00Z"/>
        </w:rPr>
      </w:pPr>
    </w:p>
    <w:p w14:paraId="1B98BD94" w14:textId="29383F02" w:rsidR="009C6891" w:rsidRDefault="009C6891" w:rsidP="009C6891">
      <w:pPr>
        <w:pStyle w:val="Heading3"/>
        <w:rPr>
          <w:ins w:id="842" w:author="Joao Fernando Oliveira" w:date="2014-07-13T11:42:00Z"/>
        </w:rPr>
        <w:pPrChange w:id="843" w:author="Joao Fernando Oliveira" w:date="2014-07-13T11:43:00Z">
          <w:pPr/>
        </w:pPrChange>
      </w:pPr>
      <w:ins w:id="844" w:author="Joao Fernando Oliveira" w:date="2014-07-13T11:43:00Z">
        <w:r>
          <w:t>Análise das Ferramentas</w:t>
        </w:r>
      </w:ins>
    </w:p>
    <w:p w14:paraId="531151FA" w14:textId="1D35A53F" w:rsidR="001472A4" w:rsidRDefault="001472A4" w:rsidP="009C6891">
      <w:r>
        <w:t>A análise das ferramentas pode ser dividida nos exemplos utilizados no estudo de caso:</w:t>
      </w:r>
    </w:p>
    <w:p w14:paraId="5A82D676" w14:textId="77777777" w:rsidR="001472A4" w:rsidRPr="009C6891" w:rsidRDefault="001472A4" w:rsidP="001472A4">
      <w:pPr>
        <w:numPr>
          <w:ilvl w:val="0"/>
          <w:numId w:val="5"/>
        </w:numPr>
        <w:rPr>
          <w:b/>
          <w:rPrChange w:id="845" w:author="Joao Fernando Oliveira" w:date="2014-07-13T11:42:00Z">
            <w:rPr/>
          </w:rPrChange>
        </w:rPr>
      </w:pPr>
      <w:r w:rsidRPr="009C6891">
        <w:rPr>
          <w:b/>
          <w:rPrChange w:id="846" w:author="Joao Fernando Oliveira" w:date="2014-07-13T11:42:00Z">
            <w:rPr/>
          </w:rPrChange>
        </w:rPr>
        <w:t>LucidChart</w:t>
      </w:r>
    </w:p>
    <w:p w14:paraId="686A4342" w14:textId="77777777" w:rsidR="001472A4" w:rsidRDefault="001472A4" w:rsidP="001472A4">
      <w:pPr>
        <w:ind w:left="720" w:firstLine="360"/>
      </w:pPr>
      <w:r>
        <w:t xml:space="preserve">A ferramenta LucidChart tem como pontos positivos: flexibilidade, por possuir notações de diversas normas; facilidade de uso, devido a estrutura de Javascript coesa que define a interface e capacidade de trabalho distribuído, por ser implementada como um serviço </w:t>
      </w:r>
      <w:r>
        <w:rPr>
          <w:i/>
        </w:rPr>
        <w:t>web</w:t>
      </w:r>
      <w:r>
        <w:t>.</w:t>
      </w:r>
    </w:p>
    <w:p w14:paraId="4FA32560" w14:textId="77777777" w:rsidR="001472A4" w:rsidRPr="001D55B1" w:rsidRDefault="001472A4" w:rsidP="001472A4">
      <w:pPr>
        <w:ind w:left="720" w:firstLine="360"/>
      </w:pPr>
      <w:r>
        <w:t>Os pontos negativos da ferramenta LucidChart são: incapacidade de versionamento, pois cada arquivo possui apenas o último estado salvo no servidor; incapacidade de especificar colaboradores, pois como cada arquivo é acessado por apenas uma conta, os logs não possuem identificação de quem realizou as mudanças e, finalmente, incapacidade de modelar arquivos grandes, devido à limitação de memória imposta pelo navegador (</w:t>
      </w:r>
      <w:r>
        <w:rPr>
          <w:i/>
        </w:rPr>
        <w:t>browser</w:t>
      </w:r>
      <w:r>
        <w:t>).</w:t>
      </w:r>
    </w:p>
    <w:p w14:paraId="40DDAB04" w14:textId="77777777" w:rsidR="001472A4" w:rsidRPr="009C6891" w:rsidRDefault="001472A4" w:rsidP="001472A4">
      <w:pPr>
        <w:numPr>
          <w:ilvl w:val="0"/>
          <w:numId w:val="5"/>
        </w:numPr>
        <w:rPr>
          <w:b/>
          <w:rPrChange w:id="847" w:author="Joao Fernando Oliveira" w:date="2014-07-13T11:43:00Z">
            <w:rPr/>
          </w:rPrChange>
        </w:rPr>
      </w:pPr>
      <w:r w:rsidRPr="009C6891">
        <w:rPr>
          <w:b/>
          <w:rPrChange w:id="848" w:author="Joao Fernando Oliveira" w:date="2014-07-13T11:43:00Z">
            <w:rPr/>
          </w:rPrChange>
        </w:rPr>
        <w:t>WBSTool</w:t>
      </w:r>
    </w:p>
    <w:p w14:paraId="12F69BD0" w14:textId="77777777" w:rsidR="001472A4" w:rsidRDefault="001472A4" w:rsidP="001472A4">
      <w:pPr>
        <w:ind w:left="720" w:firstLine="360"/>
      </w:pPr>
      <w:r>
        <w:t>A ferramenta WBSTool tem como pontos positivos: utilização gratuita; capacidade de trabalhar em arquivos de maneira distribuída e biblioteca de elementos gráficos completa. Os pontos negativos da WBSTool são: interface não intuitiva para edição de diversos elementos ao mesmo tempo; incapacidade de criar arquivos muito grandes e, finalmente, falta de conteúdo online para guiar seu desenvolvimento.</w:t>
      </w:r>
    </w:p>
    <w:p w14:paraId="19C4287F" w14:textId="77777777" w:rsidR="001472A4" w:rsidRPr="009C6891" w:rsidRDefault="001472A4" w:rsidP="001472A4">
      <w:pPr>
        <w:numPr>
          <w:ilvl w:val="0"/>
          <w:numId w:val="5"/>
        </w:numPr>
        <w:rPr>
          <w:b/>
          <w:rPrChange w:id="849" w:author="Joao Fernando Oliveira" w:date="2014-07-13T11:43:00Z">
            <w:rPr/>
          </w:rPrChange>
        </w:rPr>
      </w:pPr>
      <w:r w:rsidRPr="009C6891">
        <w:rPr>
          <w:b/>
          <w:rPrChange w:id="850" w:author="Joao Fernando Oliveira" w:date="2014-07-13T11:43:00Z">
            <w:rPr/>
          </w:rPrChange>
        </w:rPr>
        <w:t>TeamGantt</w:t>
      </w:r>
    </w:p>
    <w:p w14:paraId="155250E1" w14:textId="77777777" w:rsidR="001472A4" w:rsidRDefault="001472A4" w:rsidP="001472A4">
      <w:pPr>
        <w:ind w:left="720" w:firstLine="360"/>
      </w:pPr>
      <w:r>
        <w:t>A ferramenta TeamGantt tem como pontos positivos: a facilidade de manter o progresso das atividades atualizado; interface simples e intuitiva e capacidade de trabalho distribuído. Seus pontos negativos são: preço dependente do número de contas com acesso aos arquivos, incapacidade de gerenciar versionamento e limitação do tamanho projeto (devido à memória do navegador).</w:t>
      </w:r>
    </w:p>
    <w:p w14:paraId="11F578D2" w14:textId="77777777" w:rsidR="001472A4" w:rsidRDefault="001472A4" w:rsidP="001472A4">
      <w:pPr>
        <w:ind w:firstLine="578"/>
      </w:pPr>
      <w:r>
        <w:t>A metodologia de modelagem do estado atual do sistema também possui características empíricas devido ao aspecto experimental de criação dos processos, na Cheesecake Labs. A norma PMBoK guiou os esforços, de modelagem do estado atual, no sentido de definir qual o escopo das tarefas e quais informações deveriam ser coletadas e organizadas. A notação BPMN também foi útil para tornar mais padronizada</w:t>
      </w:r>
      <w:del w:id="851" w:author="Joao Fernando Oliveira" w:date="2014-07-13T11:36:00Z">
        <w:r w:rsidDel="00AC21B1">
          <w:delText>,</w:delText>
        </w:r>
      </w:del>
      <w:r>
        <w:t xml:space="preserve"> e organizada</w:t>
      </w:r>
      <w:del w:id="852" w:author="Joao Fernando Oliveira" w:date="2014-07-13T11:36:00Z">
        <w:r w:rsidDel="00AC21B1">
          <w:delText>,</w:delText>
        </w:r>
      </w:del>
      <w:r>
        <w:t xml:space="preserve"> a modelagem dos processos gerenciais.</w:t>
      </w:r>
    </w:p>
    <w:p w14:paraId="1128C2CB" w14:textId="77777777" w:rsidR="001472A4" w:rsidRDefault="001472A4" w:rsidP="001472A4">
      <w:pPr>
        <w:ind w:firstLine="578"/>
      </w:pPr>
      <w:r>
        <w:t xml:space="preserve">A metodologia de modelagem do estado ideal do sistema necessitou grandes esforços de compreensão do PMBoK, pois o estado ideal descrito pelo Guia é complexo e possui muitos conteúdos que, em alguns casos, nem se aplicam ao contexto de </w:t>
      </w:r>
      <w:r>
        <w:rPr>
          <w:i/>
        </w:rPr>
        <w:t>software</w:t>
      </w:r>
      <w:r>
        <w:t xml:space="preserve"> de maneira clara. </w:t>
      </w:r>
    </w:p>
    <w:p w14:paraId="63C5A98E" w14:textId="77777777" w:rsidR="001472A4" w:rsidRDefault="001472A4" w:rsidP="001472A4">
      <w:pPr>
        <w:ind w:firstLine="578"/>
      </w:pPr>
      <w:r>
        <w:t xml:space="preserve">Os esforços de compreensão do Guia PMBoK trazem muitos resultados positivos pois seu conteúdo embasa as necessidades críticas dos projetos: dando mais segurança ao gestor, por organizar e documentar questões, antigamente definidas como, informais; clarificando quais devem ser os caminhos a serem trilhados pela empresa (no contexto de melhoria de processos de </w:t>
      </w:r>
      <w:del w:id="853" w:author="Joao Fernando Oliveira" w:date="2014-07-12T16:39:00Z">
        <w:r w:rsidDel="002A3B70">
          <w:delText>Gerência</w:delText>
        </w:r>
      </w:del>
      <w:ins w:id="854" w:author="Joao Fernando Oliveira" w:date="2014-07-12T16:39:00Z">
        <w:r w:rsidR="002A3B70">
          <w:t>Gestão</w:t>
        </w:r>
      </w:ins>
      <w:r>
        <w:t xml:space="preserve"> de Projetos), por saber quais os pontos a serem melhorados futuramente e, finalmente, por citar metodologias e normas muito úteis nos processos de gestão.</w:t>
      </w:r>
    </w:p>
    <w:p w14:paraId="31069530" w14:textId="77777777" w:rsidR="001472A4" w:rsidRDefault="001472A4" w:rsidP="001472A4">
      <w:pPr>
        <w:ind w:firstLine="578"/>
      </w:pPr>
      <w:r>
        <w:t>A metodologia de geração e aplicação de melhorias foi pautada pelas necessidades dos gerentes da Cogentio, ou seja, os esforços buscaram, no Guia PMBoK, base para lidar com questões críticas salientadas pelos clientes. Dessa forma, a escolha dos pontos que necessitavam melhorias foram definidos por agentes externos ao trabalho, e a solução desses problemas foi buscada no PMBoK. Essa característica faz com que o os esforços de geração e aplicação de melhorias conectem realidades distintas: os objetivos práticos da empresa parceira, a capacidade e necessidade da Chessecake Labs e o conteúdo teórica do Guia PMBoK.</w:t>
      </w:r>
    </w:p>
    <w:p w14:paraId="64961BCA" w14:textId="77777777" w:rsidR="001472A4" w:rsidRDefault="001472A4" w:rsidP="001472A4">
      <w:pPr>
        <w:ind w:firstLine="578"/>
      </w:pPr>
      <w:r>
        <w:t>Devido ao caráter distribuído das informações (nos terceiros, na Cheesecake e no PMBoK) foi essencial realizar as tarefas de maneira iterativa, levando em consideração as opiniões das diferentes partes envolvidas e a base teórica do Guia. O perfil iterativo dos processos fez com que o desenvolvimento se desse de forma gradual, para garantir que todas as partes estavam cientes dos esforços e objetivos de cada etapa. Essa característica do desenvolvimento, em conjunto com as necessidade subjetivas dos clientes, faz com que o tempo de duração da geração e aplicação das  mudanças se torne longo e mutável.</w:t>
      </w:r>
    </w:p>
    <w:p w14:paraId="2A500EFC" w14:textId="5DCC45F4" w:rsidR="009C6891" w:rsidRDefault="009C6891" w:rsidP="009C6891">
      <w:pPr>
        <w:pStyle w:val="Heading3"/>
        <w:rPr>
          <w:ins w:id="855" w:author="Joao Fernando Oliveira" w:date="2014-07-13T11:43:00Z"/>
        </w:rPr>
        <w:pPrChange w:id="856" w:author="Joao Fernando Oliveira" w:date="2014-07-13T11:44:00Z">
          <w:pPr>
            <w:ind w:firstLine="578"/>
          </w:pPr>
        </w:pPrChange>
      </w:pPr>
      <w:ins w:id="857" w:author="Joao Fernando Oliveira" w:date="2014-07-13T11:43:00Z">
        <w:r>
          <w:t>Avaliação dos Resultados das Melhorias</w:t>
        </w:r>
      </w:ins>
    </w:p>
    <w:p w14:paraId="6DB50DEA" w14:textId="77777777" w:rsidR="001472A4" w:rsidRDefault="001472A4" w:rsidP="001472A4">
      <w:pPr>
        <w:ind w:firstLine="578"/>
      </w:pPr>
      <w:r>
        <w:t>A análise dos resultados das melhorias aplicadas ao projeto pode ser dividida nas mudanças realizadas:</w:t>
      </w:r>
    </w:p>
    <w:p w14:paraId="55E3BBAC" w14:textId="559DB675" w:rsidR="001472A4" w:rsidRPr="009C6891" w:rsidRDefault="001472A4" w:rsidP="001472A4">
      <w:pPr>
        <w:numPr>
          <w:ilvl w:val="0"/>
          <w:numId w:val="5"/>
        </w:numPr>
        <w:rPr>
          <w:b/>
          <w:rPrChange w:id="858" w:author="Joao Fernando Oliveira" w:date="2014-07-13T11:41:00Z">
            <w:rPr/>
          </w:rPrChange>
        </w:rPr>
      </w:pPr>
      <w:r w:rsidRPr="009C6891">
        <w:rPr>
          <w:b/>
          <w:rPrChange w:id="859" w:author="Joao Fernando Oliveira" w:date="2014-07-13T11:41:00Z">
            <w:rPr/>
          </w:rPrChange>
        </w:rPr>
        <w:t>Melhorias na Estrutura Analítica do Projeto (EAP)</w:t>
      </w:r>
      <w:ins w:id="860" w:author="Joao Fernando Oliveira" w:date="2014-07-13T11:41:00Z">
        <w:r w:rsidR="009C6891" w:rsidRPr="009C6891">
          <w:rPr>
            <w:b/>
            <w:rPrChange w:id="861" w:author="Joao Fernando Oliveira" w:date="2014-07-13T11:41:00Z">
              <w:rPr/>
            </w:rPrChange>
          </w:rPr>
          <w:t>:</w:t>
        </w:r>
      </w:ins>
    </w:p>
    <w:p w14:paraId="1CA3A475" w14:textId="77777777" w:rsidR="001472A4" w:rsidRDefault="001472A4" w:rsidP="001472A4">
      <w:pPr>
        <w:ind w:left="720" w:firstLine="360"/>
      </w:pPr>
      <w:r>
        <w:t xml:space="preserve">As melhorias realizadas na Estrutura Analítica de Projeto se tornaram muito úteis para a aplicação das outras mudanças, pois a organização das dependências entre os requisitos de projeto, e suas relações com as </w:t>
      </w:r>
      <w:r>
        <w:rPr>
          <w:i/>
        </w:rPr>
        <w:t>features</w:t>
      </w:r>
      <w:r>
        <w:t xml:space="preserve"> do produto, serve de base para sequenciar a realização das atividades, determinar suas durações e melhor organizar a divisão dos esforços com relação às necessidades dos clientes.</w:t>
      </w:r>
    </w:p>
    <w:p w14:paraId="4CE8D05B" w14:textId="77777777" w:rsidR="001472A4" w:rsidRDefault="001472A4" w:rsidP="001472A4">
      <w:pPr>
        <w:ind w:left="720" w:firstLine="360"/>
      </w:pPr>
      <w:r>
        <w:t>Os gerentes da Cogentio consideram as melhorias na EAP o ponto de maior importância nas mudanças realizadas nos processos, pois sua implementação: cria um cenário de comunicação com mais clareza; organiza a definição do produto e, como consequência, o escopo do projeto; facilita a criação de cronogramas e, finalmente, ajuda a dividir e especificar onde os recursos estão sendo investidos.</w:t>
      </w:r>
    </w:p>
    <w:p w14:paraId="1A8E0136" w14:textId="77777777" w:rsidR="001472A4" w:rsidRPr="00105887" w:rsidRDefault="001472A4" w:rsidP="001472A4">
      <w:pPr>
        <w:ind w:left="720" w:firstLine="360"/>
      </w:pPr>
      <w:r>
        <w:t>A parte negativa das melhorias na EAP são referentes ao tempo extra que deve ser desprendido para criação do modelo (fator que se torna menos impactante quando os gerentes criarem mais familiaridade com a ferramenta) e à possível imprecisão da linguagem utilizada no mesmo. Para solucionar os problemas de imprecisão da linguagem do modelo WBS, o Guia PMBoK sugere a criação de um dicionário WBS que deve acompanhar o diagrama. O dicionário deve conter um melhor detalhamento dos termos utilizados no diagrama e uma melhor definição de seus possíveis sub tópicos. Dessa maneira, o sistema se torna menos suscetível a erros de interpretação de linguagem e falta de comunicação e clareza.</w:t>
      </w:r>
    </w:p>
    <w:p w14:paraId="54D13967" w14:textId="6E4E86FE" w:rsidR="001472A4" w:rsidRPr="009C6891" w:rsidRDefault="001472A4" w:rsidP="001472A4">
      <w:pPr>
        <w:numPr>
          <w:ilvl w:val="0"/>
          <w:numId w:val="5"/>
        </w:numPr>
        <w:rPr>
          <w:b/>
          <w:rPrChange w:id="862" w:author="Joao Fernando Oliveira" w:date="2014-07-13T11:44:00Z">
            <w:rPr/>
          </w:rPrChange>
        </w:rPr>
      </w:pPr>
      <w:r w:rsidRPr="009C6891">
        <w:rPr>
          <w:b/>
          <w:rPrChange w:id="863" w:author="Joao Fernando Oliveira" w:date="2014-07-13T11:44:00Z">
            <w:rPr/>
          </w:rPrChange>
        </w:rPr>
        <w:t>Melhorias no Desenvolvimento do Cronograma</w:t>
      </w:r>
      <w:ins w:id="864" w:author="Joao Fernando Oliveira" w:date="2014-07-13T11:41:00Z">
        <w:r w:rsidR="009C6891" w:rsidRPr="009C6891">
          <w:rPr>
            <w:b/>
            <w:rPrChange w:id="865" w:author="Joao Fernando Oliveira" w:date="2014-07-13T11:44:00Z">
              <w:rPr/>
            </w:rPrChange>
          </w:rPr>
          <w:t>:</w:t>
        </w:r>
      </w:ins>
    </w:p>
    <w:p w14:paraId="7993F483" w14:textId="77777777" w:rsidR="001472A4" w:rsidRDefault="001472A4" w:rsidP="001472A4">
      <w:pPr>
        <w:ind w:left="720" w:firstLine="360"/>
      </w:pPr>
      <w:r>
        <w:t>As melhorias realizadas no desenvolvimento do cronograma foram úteis para deixar claro, para os gerentes da Cogentio, quais eram os recursos humanos alocados em cada etapa do projeto e qual a previsão de finalização das diversas etapas do projeto. Como a fase de execução do projeto não faz parte do escopo do trabalho, é essencial deixar claro que a função do cronograma vai muito além de prever qual será a data de finalização do projeto, pois também tem como função manter o projeto dentro das expectativas temporais e, eventualmente, realizar mudanças (de realocação de recursos, ou de sequenciamento de atividades), para que os diversos prazos sejam compridos.</w:t>
      </w:r>
    </w:p>
    <w:p w14:paraId="3C184C76" w14:textId="170C52D3" w:rsidR="001472A4" w:rsidRDefault="001472A4" w:rsidP="001472A4">
      <w:pPr>
        <w:ind w:left="720" w:firstLine="360"/>
      </w:pPr>
      <w:r>
        <w:t xml:space="preserve">A definição do cronograma faz com que as </w:t>
      </w:r>
      <w:r>
        <w:rPr>
          <w:i/>
        </w:rPr>
        <w:t>features</w:t>
      </w:r>
      <w:r>
        <w:t xml:space="preserve"> e os requisitos devam ser precisamente levantados no início do projeto, pois impactam diretamente em datas e prazos documentados. Essa característica faz com que mais tempo deve ser </w:t>
      </w:r>
      <w:del w:id="866" w:author="Joao Fernando Oliveira" w:date="2014-07-13T11:40:00Z">
        <w:r w:rsidDel="009C6891">
          <w:delText>desprendido</w:delText>
        </w:r>
      </w:del>
      <w:ins w:id="867" w:author="Joao Fernando Oliveira" w:date="2014-07-13T11:40:00Z">
        <w:r w:rsidR="009C6891">
          <w:t>dispendido</w:t>
        </w:r>
      </w:ins>
      <w:r>
        <w:t>, em conjunto com todas as partes envolvidas, nas etapas iniciais do projeto. Dessa maneira, o trabalho se d</w:t>
      </w:r>
      <w:ins w:id="868" w:author="Joao Fernando Oliveira" w:date="2014-07-13T11:40:00Z">
        <w:r w:rsidR="009C6891">
          <w:t>á</w:t>
        </w:r>
      </w:ins>
      <w:del w:id="869" w:author="Joao Fernando Oliveira" w:date="2014-07-13T11:40:00Z">
        <w:r w:rsidDel="009C6891">
          <w:delText>a</w:delText>
        </w:r>
      </w:del>
      <w:r>
        <w:t xml:space="preserve"> de forma organizada e os engenheiros t</w:t>
      </w:r>
      <w:ins w:id="870" w:author="Joao Fernando Oliveira" w:date="2014-07-13T11:40:00Z">
        <w:r w:rsidR="009C6891">
          <w:t>ê</w:t>
        </w:r>
      </w:ins>
      <w:del w:id="871" w:author="Joao Fernando Oliveira" w:date="2014-07-13T11:40:00Z">
        <w:r w:rsidDel="009C6891">
          <w:delText>e</w:delText>
        </w:r>
      </w:del>
      <w:r>
        <w:t xml:space="preserve">m uma visão mais clara de qual é a sequência de suas atividades e </w:t>
      </w:r>
      <w:del w:id="872" w:author="Joao Fernando Oliveira" w:date="2014-07-13T11:41:00Z">
        <w:r w:rsidDel="009C6891">
          <w:delText>quais são os</w:delText>
        </w:r>
      </w:del>
      <w:ins w:id="873" w:author="Joao Fernando Oliveira" w:date="2014-07-13T11:41:00Z">
        <w:r w:rsidR="009C6891">
          <w:t>seus respetivos</w:t>
        </w:r>
      </w:ins>
      <w:r>
        <w:t xml:space="preserve"> prazos de término</w:t>
      </w:r>
      <w:del w:id="874" w:author="Joao Fernando Oliveira" w:date="2014-07-13T11:41:00Z">
        <w:r w:rsidDel="009C6891">
          <w:delText xml:space="preserve"> das mesmas</w:delText>
        </w:r>
      </w:del>
      <w:r>
        <w:t>.</w:t>
      </w:r>
    </w:p>
    <w:p w14:paraId="0B3A22E9" w14:textId="4ED22126" w:rsidR="001472A4" w:rsidRPr="009C6891" w:rsidRDefault="001472A4" w:rsidP="001472A4">
      <w:pPr>
        <w:numPr>
          <w:ilvl w:val="0"/>
          <w:numId w:val="5"/>
        </w:numPr>
        <w:rPr>
          <w:b/>
          <w:rPrChange w:id="875" w:author="Joao Fernando Oliveira" w:date="2014-07-13T11:44:00Z">
            <w:rPr/>
          </w:rPrChange>
        </w:rPr>
      </w:pPr>
      <w:r w:rsidRPr="009C6891">
        <w:rPr>
          <w:b/>
          <w:rPrChange w:id="876" w:author="Joao Fernando Oliveira" w:date="2014-07-13T11:44:00Z">
            <w:rPr/>
          </w:rPrChange>
        </w:rPr>
        <w:t>Melhorias na Determinação do Orçamento</w:t>
      </w:r>
      <w:ins w:id="877" w:author="Joao Fernando Oliveira" w:date="2014-07-13T11:41:00Z">
        <w:r w:rsidR="009C6891" w:rsidRPr="009C6891">
          <w:rPr>
            <w:b/>
            <w:rPrChange w:id="878" w:author="Joao Fernando Oliveira" w:date="2014-07-13T11:44:00Z">
              <w:rPr/>
            </w:rPrChange>
          </w:rPr>
          <w:t>:</w:t>
        </w:r>
      </w:ins>
    </w:p>
    <w:p w14:paraId="505A0887" w14:textId="41139001" w:rsidR="001472A4" w:rsidRDefault="001472A4" w:rsidP="001472A4">
      <w:pPr>
        <w:ind w:left="720" w:firstLine="360"/>
      </w:pPr>
      <w:r>
        <w:t>As melhorias na determinação do orçamento, utilizando custeio ABC, foram bem vistas pelos gerentes da Cogentio, por representarem uma busca por maior clareza, se tratando de custos. A planilha de custos ABC, desenvolvida neste trabalho, foi mostrada para a banca de investidores da TriplePoint (empresa dona da Cogentio). A banca relatou que as tabelas ajudam no planejamento de longo prazo, pois agregam valor ao correlacionar, de maneira simples, quais os recursos financeiros exigidos para</w:t>
      </w:r>
      <w:ins w:id="879" w:author="Joao Fernando Oliveira" w:date="2014-07-13T11:44:00Z">
        <w:r w:rsidR="009C6891">
          <w:t xml:space="preserve"> o desenvolvimento </w:t>
        </w:r>
      </w:ins>
      <w:del w:id="880" w:author="Joao Fernando Oliveira" w:date="2014-07-13T11:44:00Z">
        <w:r w:rsidDel="009C6891">
          <w:delText xml:space="preserve"> </w:delText>
        </w:r>
      </w:del>
      <w:ins w:id="881" w:author="Joao Fernando Oliveira" w:date="2014-07-13T11:44:00Z">
        <w:r w:rsidR="009C6891">
          <w:t>d</w:t>
        </w:r>
      </w:ins>
      <w:r>
        <w:t xml:space="preserve">as diferentes </w:t>
      </w:r>
      <w:r>
        <w:rPr>
          <w:i/>
        </w:rPr>
        <w:t>features</w:t>
      </w:r>
      <w:r>
        <w:t xml:space="preserve"> planejadas. Dessa forma, a banca de investidores da TriplePoint pode repensar a necessidade das </w:t>
      </w:r>
      <w:r>
        <w:rPr>
          <w:i/>
        </w:rPr>
        <w:t>features</w:t>
      </w:r>
      <w:r>
        <w:t>, baseando-se no seu custo (outras questões e documentos também estão envolvidos nas decisões para trazer informações sobre outras áreas, como por exemplo: tempo, escopo, integração, entre outros).</w:t>
      </w:r>
    </w:p>
    <w:p w14:paraId="2906129D" w14:textId="77777777" w:rsidR="001472A4" w:rsidRPr="004E0ABA" w:rsidRDefault="001472A4" w:rsidP="001472A4">
      <w:pPr>
        <w:ind w:left="720" w:firstLine="360"/>
      </w:pPr>
      <w:r>
        <w:t>O custeio ABC também pode ser aplicado nos custos do projeto, para que a Cheesecake Labs tenha maior controle sobre seus custos indiretos. Dessa maneira, a banca da Cheesecake teria melhor controle sobre como os custos indiretos compõe as despesas totais. Para a realização de um custeio ABC nos custos dos projetos da Cheesecake Labs, pode-se utilizar como entrada (</w:t>
      </w:r>
      <w:r>
        <w:rPr>
          <w:i/>
        </w:rPr>
        <w:t>input</w:t>
      </w:r>
      <w:r>
        <w:t>) o custeio ABC que já feito para o orçamento, em conjunto com os custos de aluguel, água, luz, internet e as outras despesas operacionais.</w:t>
      </w:r>
    </w:p>
    <w:p w14:paraId="6904D644" w14:textId="77777777" w:rsidR="001472A4" w:rsidRDefault="001472A4" w:rsidP="001472A4">
      <w:pPr>
        <w:ind w:firstLine="578"/>
      </w:pPr>
    </w:p>
    <w:p w14:paraId="799CE89C" w14:textId="77777777" w:rsidR="001472A4" w:rsidRPr="00BF6FB8" w:rsidRDefault="001472A4" w:rsidP="001472A4">
      <w:pPr>
        <w:pStyle w:val="Heading2"/>
        <w:rPr>
          <w:i/>
        </w:rPr>
      </w:pPr>
      <w:bookmarkStart w:id="882" w:name="_Toc266735823"/>
      <w:bookmarkStart w:id="883" w:name="_Toc266746799"/>
      <w:del w:id="884" w:author="Joao Fernando Oliveira" w:date="2014-07-12T16:39:00Z">
        <w:r w:rsidRPr="00BF6FB8" w:rsidDel="002A3B70">
          <w:delText>Gerência</w:delText>
        </w:r>
      </w:del>
      <w:ins w:id="885" w:author="Joao Fernando Oliveira" w:date="2014-07-12T16:39:00Z">
        <w:r w:rsidR="002A3B70">
          <w:t>Gestão</w:t>
        </w:r>
      </w:ins>
      <w:r w:rsidRPr="00BF6FB8">
        <w:t xml:space="preserve"> de Desenvolvimento de </w:t>
      </w:r>
      <w:r w:rsidRPr="00BF6FB8">
        <w:rPr>
          <w:i/>
        </w:rPr>
        <w:t>Software</w:t>
      </w:r>
      <w:bookmarkEnd w:id="882"/>
      <w:bookmarkEnd w:id="883"/>
    </w:p>
    <w:p w14:paraId="139496D2" w14:textId="26883DFF" w:rsidR="001472A4" w:rsidRDefault="001472A4" w:rsidP="001472A4">
      <w:pPr>
        <w:ind w:firstLine="578"/>
      </w:pPr>
      <w:r>
        <w:t xml:space="preserve">A escolha das normas e metodologias de </w:t>
      </w:r>
      <w:del w:id="886" w:author="Joao Fernando Oliveira" w:date="2014-07-12T16:39:00Z">
        <w:r w:rsidDel="002A3B70">
          <w:delText>gerência</w:delText>
        </w:r>
      </w:del>
      <w:ins w:id="887" w:author="Joao Fernando Oliveira" w:date="2014-07-12T16:39:00Z">
        <w:r w:rsidR="002A3B70">
          <w:t>gestão</w:t>
        </w:r>
      </w:ins>
      <w:r>
        <w:t xml:space="preserve"> de Desenvolvimento de </w:t>
      </w:r>
      <w:r>
        <w:rPr>
          <w:i/>
        </w:rPr>
        <w:t>software</w:t>
      </w:r>
      <w:r>
        <w:t xml:space="preserve"> fez com que o escopo do estudo se torna</w:t>
      </w:r>
      <w:ins w:id="888" w:author="Joao Fernando Oliveira" w:date="2014-07-13T11:45:00Z">
        <w:r w:rsidR="009C6891">
          <w:t>s</w:t>
        </w:r>
      </w:ins>
      <w:del w:id="889" w:author="Joao Fernando Oliveira" w:date="2014-07-13T11:45:00Z">
        <w:r w:rsidDel="009C6891">
          <w:delText>-</w:delText>
        </w:r>
      </w:del>
      <w:r>
        <w:t>se amplo, pois as normas CMMI e MPS.br possuem muito conteúdo variado. O estudo das metodologias foi limitado pela necessidade específica dos gerentes da Camiolog, ou seja, a clareza da necessidade de testes nos processos simplificou o processo de estudo das normas.</w:t>
      </w:r>
    </w:p>
    <w:p w14:paraId="466AAA5D" w14:textId="77777777" w:rsidR="001472A4" w:rsidRDefault="001472A4" w:rsidP="001472A4">
      <w:pPr>
        <w:ind w:firstLine="578"/>
      </w:pPr>
      <w:r>
        <w:t xml:space="preserve">Ainda existem dúvidas se a escolha da CMMI foi a decisão correta,  devido ao escopo limitado do estudo realizado neste trabalho. A CMMI possui uma estrutura que dificulta sua utilização em pequenas equipes, isso acontece devido ao alto nível de complexidade gerencial que deve ser alcançado para se atingir os níveis de maturidade. A MPS.br é mais focada no cenário brasileiro e, por possuir etapas de validação menores, pode ser mais simples de ser implementada em um cenário de </w:t>
      </w:r>
      <w:r>
        <w:rPr>
          <w:i/>
        </w:rPr>
        <w:t>startup</w:t>
      </w:r>
      <w:r>
        <w:t>.</w:t>
      </w:r>
    </w:p>
    <w:p w14:paraId="53BF3774" w14:textId="1C523583" w:rsidR="009C6891" w:rsidRDefault="009C6891" w:rsidP="00DB3BBC">
      <w:pPr>
        <w:pStyle w:val="Heading3"/>
        <w:rPr>
          <w:ins w:id="890" w:author="Joao Fernando Oliveira" w:date="2014-07-13T11:46:00Z"/>
        </w:rPr>
        <w:pPrChange w:id="891" w:author="Joao Fernando Oliveira" w:date="2014-07-13T11:46:00Z">
          <w:pPr>
            <w:ind w:firstLine="578"/>
          </w:pPr>
        </w:pPrChange>
      </w:pPr>
      <w:ins w:id="892" w:author="Joao Fernando Oliveira" w:date="2014-07-13T11:46:00Z">
        <w:r>
          <w:t>Análise da Escolha das Ferramentas</w:t>
        </w:r>
      </w:ins>
    </w:p>
    <w:p w14:paraId="051694D8" w14:textId="77777777" w:rsidR="001472A4" w:rsidRDefault="001472A4" w:rsidP="001472A4">
      <w:pPr>
        <w:ind w:firstLine="578"/>
      </w:pPr>
      <w:r>
        <w:t>A análise da escolha das ferramentas e bibliotecas para criação dos testes pode ser dividida em suas referências:</w:t>
      </w:r>
    </w:p>
    <w:p w14:paraId="4E58DAE4" w14:textId="77777777" w:rsidR="001472A4" w:rsidRPr="00DB3BBC" w:rsidRDefault="001472A4" w:rsidP="001472A4">
      <w:pPr>
        <w:numPr>
          <w:ilvl w:val="0"/>
          <w:numId w:val="5"/>
        </w:numPr>
        <w:rPr>
          <w:b/>
          <w:rPrChange w:id="893" w:author="Joao Fernando Oliveira" w:date="2014-07-13T11:46:00Z">
            <w:rPr/>
          </w:rPrChange>
        </w:rPr>
      </w:pPr>
      <w:r w:rsidRPr="00DB3BBC">
        <w:rPr>
          <w:b/>
          <w:rPrChange w:id="894" w:author="Joao Fernando Oliveira" w:date="2014-07-13T11:46:00Z">
            <w:rPr/>
          </w:rPrChange>
        </w:rPr>
        <w:t>Eclipse</w:t>
      </w:r>
    </w:p>
    <w:p w14:paraId="41D22E0D" w14:textId="516480FD" w:rsidR="001472A4" w:rsidRDefault="001472A4" w:rsidP="001472A4">
      <w:pPr>
        <w:ind w:left="720" w:firstLine="360"/>
      </w:pPr>
      <w:r>
        <w:t>Escolheu-se o ambiente de desenvolvimento integrado (IDE) Eclipse, pois já estava sendo utilizado p</w:t>
      </w:r>
      <w:ins w:id="895" w:author="Joao Fernando Oliveira" w:date="2014-07-13T11:46:00Z">
        <w:r w:rsidR="00DB3BBC">
          <w:t>or alguns</w:t>
        </w:r>
      </w:ins>
      <w:del w:id="896" w:author="Joao Fernando Oliveira" w:date="2014-07-13T11:46:00Z">
        <w:r w:rsidDel="00DB3BBC">
          <w:delText>elos</w:delText>
        </w:r>
      </w:del>
      <w:r>
        <w:t xml:space="preserve"> desenvolvedores da Cheesecake Labs. Dessa maneira não seria necessário nenhum novo aprendizado de IDE para a codificação dos testes. A utilização do Eclipse possui como pontos positivos sua a capacidade de ser executado em diferentes sistemas operacionais (mantendo o desenvolvimento da equipe integro) e também a facilidade de integração com as ferramentas do Android.</w:t>
      </w:r>
    </w:p>
    <w:p w14:paraId="373D7EAB" w14:textId="77777777" w:rsidR="001472A4" w:rsidRDefault="001472A4" w:rsidP="001472A4">
      <w:pPr>
        <w:ind w:left="720" w:firstLine="360"/>
      </w:pPr>
      <w:r>
        <w:t>Os pontos negativos da utilização do Eclipse foram em maioria relacionados com a falta de velocidade do programa. Por ser executado “em cima” da máquina virtual Java, o Eclipse é mais lento que softwares nativos. Para resolver as questões de velocidade a Google criou sua própria IDE de Android, chamada Android Studio. Pode ser que, no futuro, utilizar o Android Studio seja uma boa solução para os problemas de velocidade do Eclipse.</w:t>
      </w:r>
    </w:p>
    <w:p w14:paraId="4D3126B5" w14:textId="77777777" w:rsidR="001472A4" w:rsidRPr="00DB3BBC" w:rsidRDefault="001472A4" w:rsidP="001472A4">
      <w:pPr>
        <w:numPr>
          <w:ilvl w:val="0"/>
          <w:numId w:val="5"/>
        </w:numPr>
        <w:rPr>
          <w:b/>
          <w:rPrChange w:id="897" w:author="Joao Fernando Oliveira" w:date="2014-07-13T11:47:00Z">
            <w:rPr/>
          </w:rPrChange>
        </w:rPr>
      </w:pPr>
      <w:r w:rsidRPr="00DB3BBC">
        <w:rPr>
          <w:b/>
          <w:rPrChange w:id="898" w:author="Joao Fernando Oliveira" w:date="2014-07-13T11:47:00Z">
            <w:rPr/>
          </w:rPrChange>
        </w:rPr>
        <w:t>JUnit</w:t>
      </w:r>
    </w:p>
    <w:p w14:paraId="71A6DD9E" w14:textId="77777777" w:rsidR="001472A4" w:rsidRDefault="001472A4" w:rsidP="001472A4">
      <w:pPr>
        <w:ind w:left="720" w:firstLine="360"/>
      </w:pPr>
      <w:r>
        <w:t xml:space="preserve">O JUnit foi escolhido como biblioteca de desenvolvimento de testes por ser a mais consagrada da linguagem Java. O JUnit possui como pontos positivos: facilidade de encontrar conteúdo de suporte online e simplicidade para integrar ao projeto no Eclipse. O maior ponto negativo do JUnit é a dificuldade de integra-lo ao sistema operacional do Android. Como os testes tem que funcionar utilizando o contexto Android, é essencial que sua integração se dê de maneira fluida. Se faz necessário também utilizar classes que </w:t>
      </w:r>
      <w:r>
        <w:rPr>
          <w:i/>
        </w:rPr>
        <w:t>Mockeiam</w:t>
      </w:r>
      <w:r>
        <w:t xml:space="preserve"> elementos do sistema operacional Android. </w:t>
      </w:r>
    </w:p>
    <w:p w14:paraId="2990FDDF" w14:textId="77777777" w:rsidR="001472A4" w:rsidRPr="00DB3BBC" w:rsidRDefault="001472A4" w:rsidP="001472A4">
      <w:pPr>
        <w:numPr>
          <w:ilvl w:val="0"/>
          <w:numId w:val="5"/>
        </w:numPr>
        <w:rPr>
          <w:b/>
          <w:rPrChange w:id="899" w:author="Joao Fernando Oliveira" w:date="2014-07-13T11:48:00Z">
            <w:rPr/>
          </w:rPrChange>
        </w:rPr>
      </w:pPr>
      <w:r w:rsidRPr="00DB3BBC">
        <w:rPr>
          <w:b/>
          <w:rPrChange w:id="900" w:author="Joao Fernando Oliveira" w:date="2014-07-13T11:48:00Z">
            <w:rPr/>
          </w:rPrChange>
        </w:rPr>
        <w:t>Wiremock</w:t>
      </w:r>
    </w:p>
    <w:p w14:paraId="3A681713" w14:textId="77777777" w:rsidR="001472A4" w:rsidRPr="00AF69A1" w:rsidRDefault="001472A4" w:rsidP="0062521E">
      <w:pPr>
        <w:ind w:left="720" w:firstLine="360"/>
      </w:pPr>
      <w:r>
        <w:t xml:space="preserve">A </w:t>
      </w:r>
      <w:r w:rsidR="00464098">
        <w:t xml:space="preserve">utilização da </w:t>
      </w:r>
      <w:r>
        <w:t>biblioteca</w:t>
      </w:r>
      <w:r w:rsidR="003A6832">
        <w:t xml:space="preserve"> Wiremock </w:t>
      </w:r>
      <w:r w:rsidR="00264F6E">
        <w:t xml:space="preserve">possui como pontos positivos: </w:t>
      </w:r>
      <w:r w:rsidR="002118B8">
        <w:t>pouquíssimas linhas de código necessárias para resolver os problemas de mock</w:t>
      </w:r>
      <w:r w:rsidR="00401878">
        <w:t xml:space="preserve"> e sintaxe extremamente coesa e simples.</w:t>
      </w:r>
      <w:r w:rsidR="006D2208">
        <w:t xml:space="preserve"> Como pontos negativos: </w:t>
      </w:r>
      <w:r w:rsidR="00AF69A1">
        <w:t xml:space="preserve">dificuldade de encontrar documentação </w:t>
      </w:r>
      <w:r w:rsidR="00AF69A1">
        <w:rPr>
          <w:i/>
        </w:rPr>
        <w:t>online</w:t>
      </w:r>
      <w:r w:rsidR="00AF69A1">
        <w:t xml:space="preserve"> </w:t>
      </w:r>
      <w:r w:rsidR="00C652F6">
        <w:t xml:space="preserve">e </w:t>
      </w:r>
      <w:r w:rsidR="00927D35">
        <w:t>problemas para realizar a integração com o Android.</w:t>
      </w:r>
    </w:p>
    <w:p w14:paraId="17B54D7E" w14:textId="216A9D9D" w:rsidR="00DB3BBC" w:rsidRDefault="00DB3BBC" w:rsidP="00DB3BBC">
      <w:pPr>
        <w:pStyle w:val="Heading3"/>
        <w:rPr>
          <w:ins w:id="901" w:author="Joao Fernando Oliveira" w:date="2014-07-13T11:49:00Z"/>
        </w:rPr>
        <w:pPrChange w:id="902" w:author="Joao Fernando Oliveira" w:date="2014-07-13T11:49:00Z">
          <w:pPr>
            <w:ind w:firstLine="432"/>
          </w:pPr>
        </w:pPrChange>
      </w:pPr>
      <w:ins w:id="903" w:author="Joao Fernando Oliveira" w:date="2014-07-13T11:49:00Z">
        <w:r>
          <w:t>Outros aspectos</w:t>
        </w:r>
      </w:ins>
    </w:p>
    <w:p w14:paraId="4649FD2F" w14:textId="77777777" w:rsidR="001472A4" w:rsidRDefault="000C7E0C" w:rsidP="007F6BD8">
      <w:pPr>
        <w:ind w:firstLine="432"/>
      </w:pPr>
      <w:r>
        <w:t xml:space="preserve">A </w:t>
      </w:r>
      <w:r w:rsidR="00690DB1">
        <w:t>modelagem do estado ideal do sistema</w:t>
      </w:r>
      <w:r w:rsidR="00845EB4">
        <w:t xml:space="preserve"> foi</w:t>
      </w:r>
      <w:r w:rsidR="00D94861">
        <w:t xml:space="preserve"> útil para </w:t>
      </w:r>
      <w:r w:rsidR="007408E2">
        <w:t xml:space="preserve">que fosse possível dar um contexto para os pedidos da empresa Camiolog. O processo CMMI utilizado mostrou quais </w:t>
      </w:r>
      <w:r w:rsidR="00E51620">
        <w:t>são as outras melhores práticas que devem acompanhar a realização dos testes para a configuração de desenvolvimento</w:t>
      </w:r>
      <w:r w:rsidR="00914DEA">
        <w:t>,</w:t>
      </w:r>
      <w:r w:rsidR="00E51620">
        <w:t xml:space="preserve"> de fato</w:t>
      </w:r>
      <w:r w:rsidR="00914DEA">
        <w:t>,</w:t>
      </w:r>
      <w:r w:rsidR="00E51620">
        <w:t xml:space="preserve"> robusto.</w:t>
      </w:r>
      <w:r w:rsidR="00CF6057">
        <w:t xml:space="preserve"> A Cheesecake Labs demonstrou que, no futuro, tem interesse </w:t>
      </w:r>
      <w:r w:rsidR="006B06B9">
        <w:t xml:space="preserve">em </w:t>
      </w:r>
      <w:r w:rsidR="00D67447">
        <w:t>continuar melhorando os processos</w:t>
      </w:r>
      <w:r w:rsidR="00881CB4">
        <w:t xml:space="preserve"> </w:t>
      </w:r>
      <w:r w:rsidR="00BE2C33">
        <w:t>relacionados a testes (em conjunto com a Camiolog)</w:t>
      </w:r>
      <w:r w:rsidR="007466B8">
        <w:t xml:space="preserve"> baseando-se no CMMI.</w:t>
      </w:r>
    </w:p>
    <w:p w14:paraId="1F82C047" w14:textId="77777777" w:rsidR="001472A4" w:rsidRDefault="00832C5D" w:rsidP="00925AF2">
      <w:pPr>
        <w:ind w:firstLine="432"/>
      </w:pPr>
      <w:r>
        <w:t>A implementação</w:t>
      </w:r>
      <w:r w:rsidR="00816831">
        <w:t xml:space="preserve"> do teste</w:t>
      </w:r>
      <w:r w:rsidR="00654FC4">
        <w:t xml:space="preserve"> teve como pontos </w:t>
      </w:r>
      <w:r w:rsidR="00571869">
        <w:t xml:space="preserve">positivos: </w:t>
      </w:r>
      <w:r w:rsidR="00737CB4">
        <w:t xml:space="preserve">melhor compreensão de como </w:t>
      </w:r>
      <w:r w:rsidR="00F81727">
        <w:t>funciona</w:t>
      </w:r>
      <w:r w:rsidR="00B9267E">
        <w:t xml:space="preserve"> </w:t>
      </w:r>
      <w:r w:rsidR="00703D99">
        <w:t xml:space="preserve">o </w:t>
      </w:r>
      <w:r w:rsidR="00703D99">
        <w:rPr>
          <w:i/>
        </w:rPr>
        <w:t xml:space="preserve">set-up </w:t>
      </w:r>
      <w:r w:rsidR="00703D99">
        <w:t>do ambiente</w:t>
      </w:r>
      <w:r w:rsidR="0037151F">
        <w:t xml:space="preserve"> de avaliação</w:t>
      </w:r>
      <w:r w:rsidR="00B9267E">
        <w:t xml:space="preserve"> em sistemas op</w:t>
      </w:r>
      <w:r w:rsidR="00CC3166">
        <w:t>er</w:t>
      </w:r>
      <w:r w:rsidR="0017471D">
        <w:t xml:space="preserve">acionais embarcados (Android); </w:t>
      </w:r>
      <w:r w:rsidR="00BE670F">
        <w:t>velocidade altíssima de execução</w:t>
      </w:r>
      <w:r w:rsidR="004752E5">
        <w:t>,</w:t>
      </w:r>
      <w:r w:rsidR="003206A0">
        <w:t xml:space="preserve"> devido à</w:t>
      </w:r>
      <w:r w:rsidR="00BE670F">
        <w:t xml:space="preserve"> </w:t>
      </w:r>
      <w:r w:rsidR="003206A0">
        <w:t xml:space="preserve">biblioteca </w:t>
      </w:r>
      <w:r w:rsidR="00BE670F">
        <w:t xml:space="preserve">de Mock da camada de rede; </w:t>
      </w:r>
      <w:r w:rsidR="00A54F89">
        <w:t xml:space="preserve">maior segurança no desenvolvimento de novas funcionalidades e, finalmente, </w:t>
      </w:r>
      <w:r w:rsidR="00476E96">
        <w:t xml:space="preserve">confirmação do estado robusto da </w:t>
      </w:r>
      <w:r w:rsidR="00476E96" w:rsidRPr="00476E96">
        <w:rPr>
          <w:i/>
        </w:rPr>
        <w:t>feature</w:t>
      </w:r>
      <w:r w:rsidR="00476E96">
        <w:rPr>
          <w:i/>
        </w:rPr>
        <w:t xml:space="preserve"> </w:t>
      </w:r>
      <w:r w:rsidR="00476E96">
        <w:t>em questão.</w:t>
      </w:r>
    </w:p>
    <w:p w14:paraId="76173337" w14:textId="77777777" w:rsidR="00865CDB" w:rsidRPr="00476E96" w:rsidRDefault="00865CDB" w:rsidP="00925AF2">
      <w:pPr>
        <w:ind w:firstLine="432"/>
      </w:pPr>
      <w:r>
        <w:t>A implementação d</w:t>
      </w:r>
      <w:r w:rsidR="00F35386">
        <w:t xml:space="preserve">o teste teve como pontos negativos: </w:t>
      </w:r>
      <w:r w:rsidR="002F3232">
        <w:t xml:space="preserve">muita demora para </w:t>
      </w:r>
      <w:r w:rsidR="00AB61A0">
        <w:t xml:space="preserve">integrar a rotina de avaliação </w:t>
      </w:r>
      <w:r w:rsidR="00630D70">
        <w:t xml:space="preserve">com o SO Android e </w:t>
      </w:r>
      <w:r w:rsidR="000C26C0">
        <w:t>a existência de poucos recursos online, de suporte, disponíveis.</w:t>
      </w:r>
    </w:p>
    <w:p w14:paraId="7314B37F" w14:textId="77777777" w:rsidR="001472A4" w:rsidRPr="00F204CE" w:rsidRDefault="001472A4" w:rsidP="001472A4">
      <w:pPr>
        <w:ind w:left="432" w:firstLine="0"/>
      </w:pPr>
    </w:p>
    <w:p w14:paraId="7C370C57" w14:textId="77777777" w:rsidR="001472A4" w:rsidRPr="00A0250F" w:rsidRDefault="001472A4" w:rsidP="001472A4"/>
    <w:p w14:paraId="66E15386" w14:textId="77777777" w:rsidR="004C6F14" w:rsidRPr="00800C9B" w:rsidRDefault="004C6F14" w:rsidP="005C2D61">
      <w:pPr>
        <w:pStyle w:val="Heading1"/>
        <w:ind w:left="432" w:hanging="432"/>
        <w:rPr>
          <w:rFonts w:ascii="Tahoma" w:hAnsi="Tahoma"/>
          <w:color w:val="FF6600"/>
        </w:rPr>
      </w:pPr>
      <w:bookmarkStart w:id="904" w:name="_Toc266746800"/>
      <w:r w:rsidRPr="00800C9B">
        <w:rPr>
          <w:rFonts w:ascii="Tahoma" w:hAnsi="Tahoma"/>
          <w:color w:val="FF6600"/>
        </w:rPr>
        <w:t>Conclusões</w:t>
      </w:r>
      <w:bookmarkEnd w:id="822"/>
      <w:bookmarkEnd w:id="823"/>
      <w:bookmarkEnd w:id="904"/>
    </w:p>
    <w:p w14:paraId="6D4E2780" w14:textId="1F403C6B" w:rsidR="00800C9B" w:rsidRDefault="00EB5F47" w:rsidP="00BD2524">
      <w:r>
        <w:t xml:space="preserve">Este capítulo tem como objetivo concluir </w:t>
      </w:r>
      <w:r w:rsidR="00474178">
        <w:t>o documento</w:t>
      </w:r>
      <w:r w:rsidR="001A3CDC">
        <w:t>,</w:t>
      </w:r>
      <w:r w:rsidR="00474178">
        <w:t xml:space="preserve"> </w:t>
      </w:r>
      <w:r w:rsidR="00FD491B">
        <w:t>explicando</w:t>
      </w:r>
      <w:r w:rsidR="003F3220">
        <w:t xml:space="preserve"> –</w:t>
      </w:r>
      <w:r w:rsidR="00FD491B">
        <w:t xml:space="preserve"> de maneira breve</w:t>
      </w:r>
      <w:r w:rsidR="003F3220">
        <w:t xml:space="preserve"> – </w:t>
      </w:r>
      <w:r w:rsidR="00FD491B">
        <w:t xml:space="preserve"> o resumo </w:t>
      </w:r>
      <w:r w:rsidR="006104E6">
        <w:t>do trabalho</w:t>
      </w:r>
      <w:r w:rsidR="0070430F">
        <w:t xml:space="preserve">, </w:t>
      </w:r>
      <w:r w:rsidR="00123F50">
        <w:t xml:space="preserve">as conclusões críticas e os próximos passos a serem trilhados </w:t>
      </w:r>
      <w:r w:rsidR="00551975">
        <w:t>pela equipe de gerência</w:t>
      </w:r>
      <w:ins w:id="905" w:author="Joao Fernando Oliveira" w:date="2014-07-12T16:39:00Z">
        <w:r w:rsidR="00DB3BBC">
          <w:t xml:space="preserve"> </w:t>
        </w:r>
      </w:ins>
      <w:r w:rsidR="00551975">
        <w:t>da Chessecake Labs.</w:t>
      </w:r>
      <w:r w:rsidR="006104E6">
        <w:t xml:space="preserve"> </w:t>
      </w:r>
    </w:p>
    <w:p w14:paraId="6A4E41F3" w14:textId="3E0B3455" w:rsidR="004C4C5E" w:rsidRDefault="00EF6CD8" w:rsidP="00BD2524">
      <w:r>
        <w:t xml:space="preserve">Em suma, </w:t>
      </w:r>
      <w:r w:rsidR="003E0AD7">
        <w:t xml:space="preserve">o trabalho </w:t>
      </w:r>
      <w:r w:rsidR="004B1533">
        <w:t xml:space="preserve">inicia-se com </w:t>
      </w:r>
      <w:r w:rsidR="00C3637E">
        <w:t>o cenário crítico de gerência da empresa Chessecake Labs. Para solucionar o</w:t>
      </w:r>
      <w:r w:rsidR="00F947E4">
        <w:t>s</w:t>
      </w:r>
      <w:r w:rsidR="00C3637E">
        <w:t xml:space="preserve"> problema</w:t>
      </w:r>
      <w:r w:rsidR="00F947E4">
        <w:t>s</w:t>
      </w:r>
      <w:r w:rsidR="003925BD">
        <w:t xml:space="preserve"> da empresa</w:t>
      </w:r>
      <w:r w:rsidR="00CF0121">
        <w:t xml:space="preserve">, </w:t>
      </w:r>
      <w:r w:rsidR="00CC0049">
        <w:t xml:space="preserve">é </w:t>
      </w:r>
      <w:r w:rsidR="00715F67">
        <w:t>realizada</w:t>
      </w:r>
      <w:r w:rsidR="00CC0049">
        <w:t xml:space="preserve"> uma pesquisa por </w:t>
      </w:r>
      <w:r w:rsidR="00372CC8">
        <w:t xml:space="preserve">metodologias de </w:t>
      </w:r>
      <w:del w:id="906" w:author="Joao Fernando Oliveira" w:date="2014-07-12T16:39:00Z">
        <w:r w:rsidR="00372CC8" w:rsidDel="002A3B70">
          <w:delText>gerência</w:delText>
        </w:r>
      </w:del>
      <w:ins w:id="907" w:author="Joao Fernando Oliveira" w:date="2014-07-12T16:39:00Z">
        <w:r w:rsidR="002A3B70">
          <w:t>gestão</w:t>
        </w:r>
      </w:ins>
      <w:r w:rsidR="00372CC8">
        <w:t xml:space="preserve"> de projetos e desenvolvimento de </w:t>
      </w:r>
      <w:r w:rsidR="00372CC8">
        <w:rPr>
          <w:i/>
        </w:rPr>
        <w:t>software</w:t>
      </w:r>
      <w:r w:rsidR="00372CC8">
        <w:t>.</w:t>
      </w:r>
      <w:r w:rsidR="000852B5">
        <w:t xml:space="preserve"> Após estudar </w:t>
      </w:r>
      <w:r w:rsidR="00E50E7A">
        <w:t xml:space="preserve">as </w:t>
      </w:r>
      <w:r w:rsidR="00B965B1">
        <w:t>referê</w:t>
      </w:r>
      <w:r w:rsidR="00A9162A">
        <w:t>n</w:t>
      </w:r>
      <w:r w:rsidR="00B965B1">
        <w:t>cias</w:t>
      </w:r>
      <w:r w:rsidR="00E50E7A">
        <w:t xml:space="preserve"> de maior destaque, </w:t>
      </w:r>
      <w:r w:rsidR="00FB160E">
        <w:t xml:space="preserve">são escolhidas as normas para guiarem </w:t>
      </w:r>
      <w:r w:rsidR="00F41758">
        <w:t>dois estudos de caso com as empresas Cogentio e Camiolog.</w:t>
      </w:r>
    </w:p>
    <w:p w14:paraId="5744E935" w14:textId="77777777" w:rsidR="00956D42" w:rsidRDefault="0072353A" w:rsidP="00BD2524">
      <w:r>
        <w:t xml:space="preserve">Para aplicar as metodologias nos </w:t>
      </w:r>
      <w:r w:rsidR="00B73A41">
        <w:t>casos de estudo</w:t>
      </w:r>
      <w:r w:rsidR="00855AF8">
        <w:t xml:space="preserve">, </w:t>
      </w:r>
      <w:r w:rsidR="004E0754">
        <w:t>foram</w:t>
      </w:r>
      <w:r w:rsidR="00A31E33">
        <w:t xml:space="preserve"> feito</w:t>
      </w:r>
      <w:r w:rsidR="004E0754">
        <w:t>s</w:t>
      </w:r>
      <w:r w:rsidR="00A31E33">
        <w:t xml:space="preserve"> modelo</w:t>
      </w:r>
      <w:r w:rsidR="004E0754">
        <w:t>s</w:t>
      </w:r>
      <w:r w:rsidR="00A31E33">
        <w:t xml:space="preserve"> dos processos atuais – pertencentes ao escopo do trabalho – considerados críticos pelas empresas parceiras.</w:t>
      </w:r>
      <w:r w:rsidR="00740951">
        <w:t xml:space="preserve"> </w:t>
      </w:r>
      <w:r w:rsidR="008E6643">
        <w:t xml:space="preserve">Em seguida, </w:t>
      </w:r>
      <w:r w:rsidR="00DA418B">
        <w:t>foram</w:t>
      </w:r>
      <w:r w:rsidR="0074079B">
        <w:t xml:space="preserve"> feito</w:t>
      </w:r>
      <w:r w:rsidR="00DA418B">
        <w:t>s</w:t>
      </w:r>
      <w:r w:rsidR="0074079B">
        <w:t xml:space="preserve"> </w:t>
      </w:r>
      <w:r w:rsidR="00DA418B">
        <w:t xml:space="preserve">modelos ideais, </w:t>
      </w:r>
      <w:r w:rsidR="005F6C7A">
        <w:t>na</w:t>
      </w:r>
      <w:r w:rsidR="00372DF6">
        <w:t>s</w:t>
      </w:r>
      <w:r w:rsidR="005F6C7A">
        <w:t xml:space="preserve"> definiç</w:t>
      </w:r>
      <w:r w:rsidR="00372DF6">
        <w:t>ões</w:t>
      </w:r>
      <w:r w:rsidR="005F6C7A">
        <w:t xml:space="preserve"> das normas</w:t>
      </w:r>
      <w:r w:rsidR="00E53154">
        <w:t xml:space="preserve"> escolhidas, </w:t>
      </w:r>
      <w:r w:rsidR="00D4718C">
        <w:t>das áreas</w:t>
      </w:r>
      <w:r w:rsidR="003C6859">
        <w:t xml:space="preserve"> de</w:t>
      </w:r>
      <w:r w:rsidR="00847114">
        <w:t xml:space="preserve"> processos </w:t>
      </w:r>
      <w:r w:rsidR="00595A7A">
        <w:t>críticos</w:t>
      </w:r>
      <w:r w:rsidR="00847114">
        <w:t>.</w:t>
      </w:r>
      <w:r w:rsidR="0081016F">
        <w:t xml:space="preserve"> Em terceira instância, </w:t>
      </w:r>
      <w:r w:rsidR="00824E4E">
        <w:t xml:space="preserve">foram </w:t>
      </w:r>
      <w:r w:rsidR="004F74AA">
        <w:t>propostas</w:t>
      </w:r>
      <w:r w:rsidR="003B66D4">
        <w:t xml:space="preserve"> e aplicadas</w:t>
      </w:r>
      <w:r w:rsidR="004F74AA">
        <w:t xml:space="preserve"> melhorias </w:t>
      </w:r>
      <w:r w:rsidR="00E4702B">
        <w:t xml:space="preserve">para aproximar </w:t>
      </w:r>
      <w:r w:rsidR="00BA29F2">
        <w:t>o</w:t>
      </w:r>
      <w:r w:rsidR="00BD22DA">
        <w:t>s</w:t>
      </w:r>
      <w:r w:rsidR="00BA29F2">
        <w:t xml:space="preserve"> modelo</w:t>
      </w:r>
      <w:r w:rsidR="00BD22DA">
        <w:t>s atuais</w:t>
      </w:r>
      <w:r w:rsidR="00BA29F2">
        <w:t xml:space="preserve"> </w:t>
      </w:r>
      <w:r w:rsidR="00765D5D">
        <w:t xml:space="preserve">do </w:t>
      </w:r>
      <w:r w:rsidR="00BD22DA">
        <w:t>ideais</w:t>
      </w:r>
      <w:r w:rsidR="00765D5D">
        <w:t>.</w:t>
      </w:r>
    </w:p>
    <w:p w14:paraId="09B37F9B" w14:textId="77777777" w:rsidR="00C541F9" w:rsidRDefault="003B66D4" w:rsidP="00AA2439">
      <w:r>
        <w:t>Após a proposição e</w:t>
      </w:r>
      <w:r w:rsidR="0005088D">
        <w:t xml:space="preserve"> aplicação das melhorias, </w:t>
      </w:r>
      <w:r w:rsidR="00DD37E3">
        <w:t xml:space="preserve">é </w:t>
      </w:r>
      <w:r w:rsidR="00556265">
        <w:t>feita uma análise crítica sobre</w:t>
      </w:r>
      <w:r w:rsidR="005F489F">
        <w:t xml:space="preserve"> </w:t>
      </w:r>
      <w:r w:rsidR="009B1FDB">
        <w:t xml:space="preserve">o resultado das metodologias </w:t>
      </w:r>
      <w:r w:rsidR="000A3979">
        <w:t>e</w:t>
      </w:r>
      <w:r w:rsidR="00533C94">
        <w:t xml:space="preserve"> as</w:t>
      </w:r>
      <w:r w:rsidR="00FC4D34">
        <w:t xml:space="preserve"> aplicações de</w:t>
      </w:r>
      <w:r w:rsidR="000A3979">
        <w:t xml:space="preserve"> mudanças </w:t>
      </w:r>
      <w:r w:rsidR="00C20EA9">
        <w:t>n</w:t>
      </w:r>
      <w:r w:rsidR="000A3979">
        <w:t>os casos de estudo.</w:t>
      </w:r>
    </w:p>
    <w:p w14:paraId="46331F9F" w14:textId="77777777" w:rsidR="00E82C86" w:rsidRPr="00AA2439" w:rsidRDefault="00E82C86" w:rsidP="002A2BE5">
      <w:pPr>
        <w:ind w:firstLine="0"/>
        <w:rPr>
          <w:color w:val="FF0000"/>
        </w:rPr>
      </w:pPr>
      <w:r w:rsidRPr="00AA2439">
        <w:rPr>
          <w:color w:val="FF0000"/>
        </w:rPr>
        <w:t>Análise Crítica</w:t>
      </w:r>
    </w:p>
    <w:p w14:paraId="3250E716" w14:textId="77777777" w:rsidR="00E82C86" w:rsidRPr="00AA2439" w:rsidRDefault="004108DF" w:rsidP="002A2BE5">
      <w:pPr>
        <w:ind w:firstLine="0"/>
        <w:rPr>
          <w:color w:val="FF0000"/>
        </w:rPr>
      </w:pPr>
      <w:r w:rsidRPr="00AA2439">
        <w:rPr>
          <w:color w:val="FF0000"/>
        </w:rPr>
        <w:t xml:space="preserve">Próximos </w:t>
      </w:r>
      <w:r w:rsidR="002B28EC" w:rsidRPr="00AA2439">
        <w:rPr>
          <w:color w:val="FF0000"/>
        </w:rPr>
        <w:t>P</w:t>
      </w:r>
      <w:r w:rsidRPr="00AA2439">
        <w:rPr>
          <w:color w:val="FF0000"/>
        </w:rPr>
        <w:t>assos</w:t>
      </w:r>
    </w:p>
    <w:p w14:paraId="64BE060A" w14:textId="77777777" w:rsidR="00FA721D" w:rsidRPr="00427660" w:rsidRDefault="00FA721D" w:rsidP="002404BE">
      <w:pPr>
        <w:pStyle w:val="Bibliography"/>
        <w:rPr>
          <w:rFonts w:ascii="Tahoma" w:hAnsi="Tahoma"/>
          <w:color w:val="FF0000"/>
        </w:rPr>
      </w:pPr>
      <w:bookmarkStart w:id="908" w:name="_Toc265763286"/>
      <w:bookmarkStart w:id="909" w:name="_Toc265763314"/>
      <w:bookmarkStart w:id="910" w:name="_Toc265763342"/>
      <w:bookmarkStart w:id="911" w:name="_Toc265764118"/>
      <w:bookmarkStart w:id="912" w:name="_Toc265774390"/>
      <w:bookmarkStart w:id="913" w:name="_Toc265777710"/>
      <w:bookmarkStart w:id="914" w:name="_Toc266746801"/>
      <w:bookmarkEnd w:id="391"/>
      <w:bookmarkEnd w:id="392"/>
      <w:bookmarkEnd w:id="393"/>
      <w:r w:rsidRPr="00427660">
        <w:rPr>
          <w:rFonts w:ascii="Tahoma" w:hAnsi="Tahoma"/>
          <w:color w:val="FF0000"/>
        </w:rPr>
        <w:t>Bibliografia:</w:t>
      </w:r>
      <w:bookmarkEnd w:id="908"/>
      <w:bookmarkEnd w:id="909"/>
      <w:bookmarkEnd w:id="910"/>
      <w:bookmarkEnd w:id="911"/>
      <w:bookmarkEnd w:id="912"/>
      <w:bookmarkEnd w:id="913"/>
      <w:bookmarkEnd w:id="914"/>
    </w:p>
    <w:p w14:paraId="03E68F8B" w14:textId="77777777" w:rsidR="00E30995" w:rsidRDefault="00D74CF3" w:rsidP="00D74CF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915" w:author="Joao Fernando Oliveira" w:date="2014-07-13T08:23:00Z"/>
          <w:rFonts w:ascii="Helvetica" w:hAnsi="Helvetica" w:cs="Helvetica"/>
          <w:szCs w:val="24"/>
          <w:lang w:val="en-US" w:eastAsia="en-US"/>
        </w:rPr>
        <w:pPrChange w:id="916" w:author="Joao Fernando Oliveira" w:date="2014-07-13T07:4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917" w:author="Joao Fernando Oliveira" w:date="2014-07-13T07:42:00Z">
        <w:r>
          <w:rPr>
            <w:rFonts w:ascii="Helvetica" w:hAnsi="Helvetica" w:cs="Helvetica"/>
            <w:szCs w:val="24"/>
            <w:lang w:val="en-US" w:eastAsia="en-US"/>
          </w:rPr>
          <w:t xml:space="preserve">[1] - </w:t>
        </w:r>
      </w:ins>
      <w:ins w:id="918" w:author="Joao Fernando Oliveira" w:date="2014-07-13T07:44:00Z">
        <w:r w:rsidRPr="00D74CF3">
          <w:rPr>
            <w:rFonts w:ascii="Helvetica" w:hAnsi="Helvetica" w:cs="Helvetica"/>
            <w:szCs w:val="24"/>
            <w:lang w:val="en-US" w:eastAsia="en-US"/>
          </w:rPr>
          <w:t xml:space="preserve">Um Guia do Conjunto de Conhecimentos em Gerenciamento de Projetos (Guia PMBOK®)—Quinta Edição, </w:t>
        </w:r>
      </w:ins>
      <w:ins w:id="919" w:author="Joao Fernando Oliveira" w:date="2014-07-13T07:45:00Z">
        <w:r>
          <w:rPr>
            <w:rFonts w:ascii="Helvetica" w:hAnsi="Helvetica" w:cs="Helvetica"/>
            <w:szCs w:val="24"/>
            <w:lang w:val="en-US" w:eastAsia="en-US"/>
          </w:rPr>
          <w:t>PMI, Project Management Institute, 2013</w:t>
        </w:r>
      </w:ins>
    </w:p>
    <w:p w14:paraId="68FA9FAC" w14:textId="66F0F6A1" w:rsidR="002404BE" w:rsidDel="0084619E" w:rsidRDefault="00E30995" w:rsidP="00D74CF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920" w:author="Joao Fernando Oliveira" w:date="2014-07-13T08:40:00Z"/>
          <w:rFonts w:ascii="Helvetica" w:hAnsi="Helvetica" w:cs="Helvetica"/>
          <w:szCs w:val="24"/>
          <w:lang w:val="en-US" w:eastAsia="en-US"/>
        </w:rPr>
        <w:pPrChange w:id="921" w:author="Joao Fernando Oliveira" w:date="2014-07-13T07:4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922" w:author="Joao Fernando Oliveira" w:date="2014-07-13T08:23:00Z">
        <w:r>
          <w:rPr>
            <w:rFonts w:ascii="Helvetica" w:hAnsi="Helvetica" w:cs="Helvetica"/>
            <w:szCs w:val="24"/>
            <w:lang w:val="en-US" w:eastAsia="en-US"/>
          </w:rPr>
          <w:t xml:space="preserve">[2] - </w:t>
        </w:r>
        <w:r w:rsidRPr="00E30995">
          <w:rPr>
            <w:rFonts w:ascii="Helvetica" w:hAnsi="Helvetica" w:cs="Helvetica"/>
            <w:szCs w:val="24"/>
            <w:lang w:val="en-US" w:eastAsia="en-US"/>
          </w:rPr>
          <w:t>http://www.pmi.org/</w:t>
        </w:r>
      </w:ins>
      <w:del w:id="923" w:author="Joao Fernando Oliveira" w:date="2014-07-13T07:44:00Z">
        <w:r w:rsidR="002404BE" w:rsidDel="00D74CF3">
          <w:rPr>
            <w:rFonts w:ascii="Helvetica" w:hAnsi="Helvetica" w:cs="Helvetica"/>
            <w:szCs w:val="24"/>
            <w:lang w:val="en-US" w:eastAsia="en-US"/>
          </w:rPr>
          <w:delText xml:space="preserve">ISO 21500: </w:delText>
        </w:r>
        <w:r w:rsidR="002404BE" w:rsidDel="00D74CF3">
          <w:rPr>
            <w:rFonts w:ascii="Helvetica" w:hAnsi="Helvetica" w:cs="Helvetica"/>
            <w:szCs w:val="24"/>
            <w:lang w:val="en-US" w:eastAsia="en-US"/>
          </w:rPr>
          <w:fldChar w:fldCharType="begin"/>
        </w:r>
        <w:r w:rsidR="002404BE" w:rsidDel="00D74CF3">
          <w:rPr>
            <w:rFonts w:ascii="Helvetica" w:hAnsi="Helvetica" w:cs="Helvetica"/>
            <w:szCs w:val="24"/>
            <w:lang w:val="en-US" w:eastAsia="en-US"/>
          </w:rPr>
          <w:delInstrText>HYPERLINK "http://www.sybena.pl/iso21500pmbok_ang.htm"</w:delInstrText>
        </w:r>
        <w:r w:rsidR="002404BE" w:rsidDel="00D74CF3">
          <w:rPr>
            <w:rFonts w:ascii="Helvetica" w:hAnsi="Helvetica" w:cs="Helvetica"/>
            <w:szCs w:val="24"/>
            <w:lang w:val="en-US" w:eastAsia="en-US"/>
          </w:rPr>
        </w:r>
        <w:r w:rsidR="002404BE" w:rsidDel="00D74CF3">
          <w:rPr>
            <w:rFonts w:ascii="Helvetica" w:hAnsi="Helvetica" w:cs="Helvetica"/>
            <w:szCs w:val="24"/>
            <w:lang w:val="en-US" w:eastAsia="en-US"/>
          </w:rPr>
          <w:fldChar w:fldCharType="separate"/>
        </w:r>
        <w:r w:rsidR="002404BE" w:rsidDel="00D74CF3">
          <w:rPr>
            <w:rFonts w:ascii="Helvetica" w:hAnsi="Helvetica" w:cs="Helvetica"/>
            <w:szCs w:val="24"/>
            <w:lang w:val="en-US" w:eastAsia="en-US"/>
          </w:rPr>
          <w:delText>http://www.sybena.pl/iso21500pmbok_ang.htm</w:delText>
        </w:r>
        <w:r w:rsidR="002404BE" w:rsidDel="00D74CF3">
          <w:rPr>
            <w:rFonts w:ascii="Helvetica" w:hAnsi="Helvetica" w:cs="Helvetica"/>
            <w:szCs w:val="24"/>
            <w:lang w:val="en-US" w:eastAsia="en-US"/>
          </w:rPr>
          <w:fldChar w:fldCharType="end"/>
        </w:r>
      </w:del>
    </w:p>
    <w:p w14:paraId="71CC74DB"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4BABDA90" w14:textId="5C3A98FB" w:rsidR="002404BE" w:rsidDel="0084619E" w:rsidRDefault="0084619E" w:rsidP="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924" w:author="Joao Fernando Oliveira" w:date="2014-07-13T08:41:00Z"/>
          <w:rFonts w:ascii="Helvetica" w:hAnsi="Helvetica" w:cs="Helvetica"/>
          <w:szCs w:val="24"/>
          <w:lang w:val="en-US" w:eastAsia="en-US"/>
        </w:rPr>
        <w:pPrChange w:id="925" w:author="Joao Fernando Oliveira" w:date="2014-07-13T08:40: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926" w:author="Joao Fernando Oliveira" w:date="2014-07-13T08:40:00Z">
        <w:r>
          <w:rPr>
            <w:rFonts w:ascii="Helvetica" w:hAnsi="Helvetica" w:cs="Helvetica"/>
            <w:szCs w:val="24"/>
            <w:lang w:val="en-US" w:eastAsia="en-US"/>
          </w:rPr>
          <w:t xml:space="preserve">[3] - </w:t>
        </w:r>
      </w:ins>
      <w:r w:rsidR="002404BE">
        <w:rPr>
          <w:rFonts w:ascii="Helvetica" w:hAnsi="Helvetica" w:cs="Helvetica"/>
          <w:szCs w:val="24"/>
          <w:lang w:val="en-US" w:eastAsia="en-US"/>
        </w:rPr>
        <w:t xml:space="preserve">ISO 21500 Pocket Guide: </w:t>
      </w:r>
      <w:r w:rsidR="002404BE">
        <w:rPr>
          <w:rFonts w:ascii="Helvetica" w:hAnsi="Helvetica" w:cs="Helvetica"/>
          <w:szCs w:val="24"/>
          <w:lang w:val="en-US" w:eastAsia="en-US"/>
        </w:rPr>
        <w:fldChar w:fldCharType="begin"/>
      </w:r>
      <w:r w:rsidR="002404BE">
        <w:rPr>
          <w:rFonts w:ascii="Helvetica" w:hAnsi="Helvetica" w:cs="Helvetica"/>
          <w:szCs w:val="24"/>
          <w:lang w:val="en-US" w:eastAsia="en-US"/>
        </w:rPr>
        <w:instrText>HYPERLINK "http://www.vanharen.net/Samplefiles/9789087538095SMPL.pdf"</w:instrText>
      </w:r>
      <w:r w:rsidR="002404BE">
        <w:rPr>
          <w:rFonts w:ascii="Helvetica" w:hAnsi="Helvetica" w:cs="Helvetica"/>
          <w:szCs w:val="24"/>
          <w:lang w:val="en-US" w:eastAsia="en-US"/>
        </w:rPr>
      </w:r>
      <w:r w:rsidR="002404BE">
        <w:rPr>
          <w:rFonts w:ascii="Helvetica" w:hAnsi="Helvetica" w:cs="Helvetica"/>
          <w:szCs w:val="24"/>
          <w:lang w:val="en-US" w:eastAsia="en-US"/>
        </w:rPr>
        <w:fldChar w:fldCharType="separate"/>
      </w:r>
      <w:r w:rsidR="002404BE">
        <w:rPr>
          <w:rFonts w:ascii="Helvetica" w:hAnsi="Helvetica" w:cs="Helvetica"/>
          <w:szCs w:val="24"/>
          <w:lang w:val="en-US" w:eastAsia="en-US"/>
        </w:rPr>
        <w:t>http://www.vanharen.net/Samplefiles/9789087538095SMPL.pdf</w:t>
      </w:r>
      <w:r w:rsidR="002404BE">
        <w:rPr>
          <w:rFonts w:ascii="Helvetica" w:hAnsi="Helvetica" w:cs="Helvetica"/>
          <w:szCs w:val="24"/>
          <w:lang w:val="en-US" w:eastAsia="en-US"/>
        </w:rPr>
        <w:fldChar w:fldCharType="end"/>
      </w:r>
    </w:p>
    <w:p w14:paraId="1AEC9A76"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01EE53AC" w14:textId="4F0BAAAD" w:rsidR="002404BE" w:rsidDel="0084619E" w:rsidRDefault="002404BE" w:rsidP="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927" w:author="Joao Fernando Oliveira" w:date="2014-07-13T08:43:00Z"/>
          <w:rFonts w:ascii="Helvetica" w:hAnsi="Helvetica" w:cs="Helvetica"/>
          <w:szCs w:val="24"/>
          <w:lang w:val="en-US" w:eastAsia="en-US"/>
        </w:rPr>
        <w:pPrChange w:id="928" w:author="Joao Fernando Oliveira" w:date="2014-07-13T08:41: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del w:id="929" w:author="Joao Fernando Oliveira" w:date="2014-07-13T08:41:00Z">
        <w:r w:rsidDel="0084619E">
          <w:rPr>
            <w:rFonts w:ascii="Helvetica" w:hAnsi="Helvetica" w:cs="Helvetica"/>
            <w:szCs w:val="24"/>
            <w:lang w:val="en-US" w:eastAsia="en-US"/>
          </w:rPr>
          <w:delText xml:space="preserve">Artigo que compara o ISO 21500 e o PMBoK </w:delText>
        </w:r>
      </w:del>
      <w:ins w:id="930" w:author="Joao Fernando Oliveira" w:date="2014-07-13T08:41:00Z">
        <w:r w:rsidR="0084619E">
          <w:rPr>
            <w:rFonts w:ascii="Helvetica" w:hAnsi="Helvetica" w:cs="Helvetica"/>
            <w:szCs w:val="24"/>
            <w:lang w:val="en-US" w:eastAsia="en-US"/>
          </w:rPr>
          <w:t>[4] -</w:t>
        </w:r>
      </w:ins>
      <w:r>
        <w:rPr>
          <w:rFonts w:ascii="Helvetica" w:hAnsi="Helvetica" w:cs="Helvetica"/>
          <w:szCs w:val="24"/>
          <w:lang w:val="en-US" w:eastAsia="en-US"/>
        </w:rPr>
        <w:fldChar w:fldCharType="begin"/>
      </w:r>
      <w:r>
        <w:rPr>
          <w:rFonts w:ascii="Helvetica" w:hAnsi="Helvetica" w:cs="Helvetica"/>
          <w:szCs w:val="24"/>
          <w:lang w:val="en-US" w:eastAsia="en-US"/>
        </w:rPr>
        <w:instrText>HYPERLINK "http://www.ijesit.com/Volume%203/Issue%201/IJESIT201401_36.pdf"</w:instrText>
      </w:r>
      <w:r>
        <w:rPr>
          <w:rFonts w:ascii="Helvetica" w:hAnsi="Helvetica" w:cs="Helvetica"/>
          <w:szCs w:val="24"/>
          <w:lang w:val="en-US" w:eastAsia="en-US"/>
        </w:rPr>
      </w:r>
      <w:r>
        <w:rPr>
          <w:rFonts w:ascii="Helvetica" w:hAnsi="Helvetica" w:cs="Helvetica"/>
          <w:szCs w:val="24"/>
          <w:lang w:val="en-US" w:eastAsia="en-US"/>
        </w:rPr>
        <w:fldChar w:fldCharType="separate"/>
      </w:r>
      <w:r>
        <w:rPr>
          <w:rFonts w:ascii="Helvetica" w:hAnsi="Helvetica" w:cs="Helvetica"/>
          <w:szCs w:val="24"/>
          <w:lang w:val="en-US" w:eastAsia="en-US"/>
        </w:rPr>
        <w:t>http://www.ijesit.com/Volume%203/Issue%201/IJESIT201401_36.pdf</w:t>
      </w:r>
      <w:r>
        <w:rPr>
          <w:rFonts w:ascii="Helvetica" w:hAnsi="Helvetica" w:cs="Helvetica"/>
          <w:szCs w:val="24"/>
          <w:lang w:val="en-US" w:eastAsia="en-US"/>
        </w:rPr>
        <w:fldChar w:fldCharType="end"/>
      </w:r>
    </w:p>
    <w:p w14:paraId="2F0CA6CE"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136804F5" w14:textId="3900B21C" w:rsidR="002404BE" w:rsidDel="0084619E" w:rsidRDefault="0084619E" w:rsidP="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931" w:author="Joao Fernando Oliveira" w:date="2014-07-13T08:43:00Z"/>
          <w:rFonts w:ascii="Helvetica" w:hAnsi="Helvetica" w:cs="Helvetica"/>
          <w:szCs w:val="24"/>
          <w:lang w:val="en-US" w:eastAsia="en-US"/>
        </w:rPr>
        <w:pPrChange w:id="932"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933" w:author="Joao Fernando Oliveira" w:date="2014-07-13T08:43:00Z">
        <w:r>
          <w:rPr>
            <w:rFonts w:ascii="Helvetica" w:hAnsi="Helvetica" w:cs="Helvetica"/>
            <w:szCs w:val="24"/>
            <w:lang w:val="en-US" w:eastAsia="en-US"/>
          </w:rPr>
          <w:t xml:space="preserve">[5] - </w:t>
        </w:r>
      </w:ins>
      <w:del w:id="934" w:author="Joao Fernando Oliveira" w:date="2014-07-13T08:43:00Z">
        <w:r w:rsidR="002404BE" w:rsidDel="0084619E">
          <w:rPr>
            <w:rFonts w:ascii="Helvetica" w:hAnsi="Helvetica" w:cs="Helvetica"/>
            <w:szCs w:val="24"/>
            <w:lang w:val="en-US" w:eastAsia="en-US"/>
          </w:rPr>
          <w:delText xml:space="preserve">Artigo que compara o ISO 21500 e o PMBoK </w:delText>
        </w:r>
      </w:del>
      <w:r w:rsidR="002404BE">
        <w:rPr>
          <w:rFonts w:ascii="Helvetica" w:hAnsi="Helvetica" w:cs="Helvetica"/>
          <w:szCs w:val="24"/>
          <w:lang w:val="en-US" w:eastAsia="en-US"/>
        </w:rPr>
        <w:fldChar w:fldCharType="begin"/>
      </w:r>
      <w:r w:rsidR="002404BE">
        <w:rPr>
          <w:rFonts w:ascii="Helvetica" w:hAnsi="Helvetica" w:cs="Helvetica"/>
          <w:szCs w:val="24"/>
          <w:lang w:val="en-US" w:eastAsia="en-US"/>
        </w:rPr>
        <w:instrText>HYPERLINK "http://www.sybena.pl/dokumenty/ISO-21500-and-PMBoK-Guide.pdf"</w:instrText>
      </w:r>
      <w:r w:rsidR="002404BE">
        <w:rPr>
          <w:rFonts w:ascii="Helvetica" w:hAnsi="Helvetica" w:cs="Helvetica"/>
          <w:szCs w:val="24"/>
          <w:lang w:val="en-US" w:eastAsia="en-US"/>
        </w:rPr>
      </w:r>
      <w:r w:rsidR="002404BE">
        <w:rPr>
          <w:rFonts w:ascii="Helvetica" w:hAnsi="Helvetica" w:cs="Helvetica"/>
          <w:szCs w:val="24"/>
          <w:lang w:val="en-US" w:eastAsia="en-US"/>
        </w:rPr>
        <w:fldChar w:fldCharType="separate"/>
      </w:r>
      <w:r w:rsidR="002404BE">
        <w:rPr>
          <w:rFonts w:ascii="Helvetica" w:hAnsi="Helvetica" w:cs="Helvetica"/>
          <w:szCs w:val="24"/>
          <w:lang w:val="en-US" w:eastAsia="en-US"/>
        </w:rPr>
        <w:t>http://www.sybena.pl/dokumenty/ISO-21500-and-PMBoK-Guide.pdf</w:t>
      </w:r>
      <w:r w:rsidR="002404BE">
        <w:rPr>
          <w:rFonts w:ascii="Helvetica" w:hAnsi="Helvetica" w:cs="Helvetica"/>
          <w:szCs w:val="24"/>
          <w:lang w:val="en-US" w:eastAsia="en-US"/>
        </w:rPr>
        <w:fldChar w:fldCharType="end"/>
      </w:r>
    </w:p>
    <w:p w14:paraId="1892E680"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36A9DDDC" w14:textId="37A68E61" w:rsidR="00646D55" w:rsidRDefault="0084619E" w:rsidP="00646D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935" w:author="Joao Fernando Oliveira" w:date="2014-07-13T08:55:00Z"/>
          <w:rFonts w:ascii="Helvetica" w:hAnsi="Helvetica" w:cs="Helvetica"/>
          <w:szCs w:val="24"/>
          <w:lang w:val="en-US" w:eastAsia="en-US"/>
        </w:rPr>
        <w:pPrChange w:id="936"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937" w:author="Joao Fernando Oliveira" w:date="2014-07-13T08:43:00Z">
        <w:r>
          <w:rPr>
            <w:rFonts w:ascii="Helvetica" w:hAnsi="Helvetica" w:cs="Helvetica"/>
            <w:szCs w:val="24"/>
            <w:lang w:val="en-US" w:eastAsia="en-US"/>
          </w:rPr>
          <w:t xml:space="preserve">[6] </w:t>
        </w:r>
      </w:ins>
      <w:ins w:id="938" w:author="Joao Fernando Oliveira" w:date="2014-07-13T08:50:00Z">
        <w:r w:rsidR="00646D55">
          <w:rPr>
            <w:rFonts w:ascii="Helvetica" w:hAnsi="Helvetica" w:cs="Helvetica"/>
            <w:szCs w:val="24"/>
            <w:lang w:val="en-US" w:eastAsia="en-US"/>
          </w:rPr>
          <w:t>–</w:t>
        </w:r>
      </w:ins>
      <w:ins w:id="939" w:author="Joao Fernando Oliveira" w:date="2014-07-13T08:43:00Z">
        <w:r>
          <w:rPr>
            <w:rFonts w:ascii="Helvetica" w:hAnsi="Helvetica" w:cs="Helvetica"/>
            <w:szCs w:val="24"/>
            <w:lang w:val="en-US" w:eastAsia="en-US"/>
          </w:rPr>
          <w:t xml:space="preserve"> </w:t>
        </w:r>
      </w:ins>
      <w:ins w:id="940" w:author="Joao Fernando Oliveira" w:date="2014-07-13T08:49:00Z">
        <w:r w:rsidR="00646D55" w:rsidRPr="00646D55">
          <w:rPr>
            <w:rFonts w:ascii="Helvetica" w:hAnsi="Helvetica" w:cs="Helvetica"/>
            <w:szCs w:val="24"/>
            <w:lang w:val="en-US" w:eastAsia="en-US"/>
          </w:rPr>
          <w:t>Labriet</w:t>
        </w:r>
      </w:ins>
      <w:ins w:id="941" w:author="Joao Fernando Oliveira" w:date="2014-07-13T08:50:00Z">
        <w:r w:rsidR="00646D55">
          <w:rPr>
            <w:rFonts w:ascii="Helvetica" w:hAnsi="Helvetica" w:cs="Helvetica"/>
            <w:szCs w:val="24"/>
            <w:lang w:val="en-US" w:eastAsia="en-US"/>
          </w:rPr>
          <w:t xml:space="preserve"> ,T.</w:t>
        </w:r>
      </w:ins>
      <w:ins w:id="942" w:author="Joao Fernando Oliveira" w:date="2014-07-13T08:49:00Z">
        <w:r w:rsidR="00646D55">
          <w:rPr>
            <w:rFonts w:ascii="Helvetica" w:hAnsi="Helvetica" w:cs="Helvetica"/>
            <w:szCs w:val="24"/>
            <w:lang w:val="en-US" w:eastAsia="en-US"/>
          </w:rPr>
          <w:t xml:space="preserve"> - </w:t>
        </w:r>
      </w:ins>
      <w:del w:id="943" w:author="Joao Fernando Oliveira" w:date="2014-07-13T08:44:00Z">
        <w:r w:rsidR="002404BE" w:rsidDel="0084619E">
          <w:rPr>
            <w:rFonts w:ascii="Helvetica" w:hAnsi="Helvetica" w:cs="Helvetica"/>
            <w:szCs w:val="24"/>
            <w:lang w:val="en-US" w:eastAsia="en-US"/>
          </w:rPr>
          <w:delText xml:space="preserve">ISO 21500 x PMBOK: </w:delText>
        </w:r>
      </w:del>
      <w:ins w:id="944" w:author="Joao Fernando Oliveira" w:date="2014-07-13T08:49:00Z">
        <w:r w:rsidR="00646D55" w:rsidRPr="00646D55">
          <w:rPr>
            <w:rFonts w:ascii="Helvetica" w:hAnsi="Helvetica" w:cs="Helvetica"/>
            <w:szCs w:val="24"/>
            <w:lang w:val="en-US" w:eastAsia="en-US"/>
          </w:rPr>
          <w:t>Comparing PMBOK® Guide 4th Edition,</w:t>
        </w:r>
        <w:r w:rsidR="00646D55">
          <w:rPr>
            <w:rFonts w:ascii="Helvetica" w:hAnsi="Helvetica" w:cs="Helvetica"/>
            <w:szCs w:val="24"/>
            <w:lang w:val="en-US" w:eastAsia="en-US"/>
          </w:rPr>
          <w:t xml:space="preserve"> </w:t>
        </w:r>
        <w:r w:rsidR="00646D55" w:rsidRPr="00646D55">
          <w:rPr>
            <w:rFonts w:ascii="Helvetica" w:hAnsi="Helvetica" w:cs="Helvetica"/>
            <w:szCs w:val="24"/>
            <w:lang w:val="en-US" w:eastAsia="en-US"/>
          </w:rPr>
          <w:t>PMBOK® Guide 5th Edition, and ISO 21500</w:t>
        </w:r>
      </w:ins>
      <w:ins w:id="945" w:author="Joao Fernando Oliveira" w:date="2014-07-13T08:50:00Z">
        <w:r w:rsidR="00646D55">
          <w:rPr>
            <w:rFonts w:ascii="Helvetica" w:hAnsi="Helvetica" w:cs="Helvetica"/>
            <w:szCs w:val="24"/>
            <w:lang w:val="en-US" w:eastAsia="en-US"/>
          </w:rPr>
          <w:t>,</w:t>
        </w:r>
        <w:r w:rsidR="00646D55" w:rsidRPr="00646D55">
          <w:t xml:space="preserve"> </w:t>
        </w:r>
        <w:r w:rsidR="00646D55" w:rsidRPr="00646D55">
          <w:rPr>
            <w:rFonts w:ascii="Helvetica" w:hAnsi="Helvetica" w:cs="Helvetica"/>
            <w:szCs w:val="24"/>
            <w:lang w:val="en-US" w:eastAsia="en-US"/>
          </w:rPr>
          <w:t>STS SA, Lausanne, Switzerland</w:t>
        </w:r>
        <w:r w:rsidR="00646D55">
          <w:rPr>
            <w:rFonts w:ascii="Helvetica" w:hAnsi="Helvetica" w:cs="Helvetica"/>
            <w:szCs w:val="24"/>
            <w:lang w:val="en-US" w:eastAsia="en-US"/>
          </w:rPr>
          <w:t xml:space="preserve">, </w:t>
        </w:r>
      </w:ins>
      <w:ins w:id="946" w:author="Joao Fernando Oliveira" w:date="2014-07-13T08:57:00Z">
        <w:r w:rsidR="00646D55">
          <w:rPr>
            <w:rFonts w:ascii="Helvetica" w:hAnsi="Helvetica" w:cs="Helvetica"/>
            <w:szCs w:val="24"/>
            <w:lang w:val="en-US" w:eastAsia="en-US"/>
          </w:rPr>
          <w:t>(</w:t>
        </w:r>
      </w:ins>
      <w:ins w:id="947" w:author="Joao Fernando Oliveira" w:date="2014-07-13T08:50:00Z">
        <w:r w:rsidR="00646D55">
          <w:rPr>
            <w:rFonts w:ascii="Helvetica" w:hAnsi="Helvetica" w:cs="Helvetica"/>
            <w:szCs w:val="24"/>
            <w:lang w:val="en-US" w:eastAsia="en-US"/>
          </w:rPr>
          <w:t>dispon</w:t>
        </w:r>
      </w:ins>
      <w:ins w:id="948" w:author="Joao Fernando Oliveira" w:date="2014-07-13T08:51:00Z">
        <w:r w:rsidR="00646D55">
          <w:rPr>
            <w:rFonts w:ascii="Helvetica" w:hAnsi="Helvetica" w:cs="Helvetica"/>
            <w:szCs w:val="24"/>
            <w:lang w:val="en-US" w:eastAsia="en-US"/>
          </w:rPr>
          <w:t xml:space="preserve">ível em: </w:t>
        </w:r>
      </w:ins>
      <w:ins w:id="949" w:author="Joao Fernando Oliveira" w:date="2014-07-13T08:55:00Z">
        <w:r w:rsidR="00646D55">
          <w:rPr>
            <w:rFonts w:ascii="Helvetica" w:hAnsi="Helvetica" w:cs="Helvetica"/>
            <w:szCs w:val="24"/>
            <w:lang w:val="en-US" w:eastAsia="en-US"/>
          </w:rPr>
          <w:fldChar w:fldCharType="begin"/>
        </w:r>
        <w:r w:rsidR="00646D55">
          <w:rPr>
            <w:rFonts w:ascii="Helvetica" w:hAnsi="Helvetica" w:cs="Helvetica"/>
            <w:szCs w:val="24"/>
            <w:lang w:val="en-US" w:eastAsia="en-US"/>
          </w:rPr>
          <w:instrText xml:space="preserve"> HYPERLINK "</w:instrText>
        </w:r>
      </w:ins>
      <w:ins w:id="950" w:author="Joao Fernando Oliveira" w:date="2014-07-13T08:51:00Z">
        <w:r w:rsidR="00646D55" w:rsidRPr="00646D55">
          <w:rPr>
            <w:rFonts w:ascii="Helvetica" w:hAnsi="Helvetica" w:cs="Helvetica"/>
            <w:szCs w:val="24"/>
            <w:lang w:val="en-US" w:eastAsia="en-US"/>
          </w:rPr>
          <w:instrText>https://docs.google.com/file/d/0B_0LY9oI6F-EWmo4bTRWMjNpN1U/edit</w:instrText>
        </w:r>
      </w:ins>
      <w:ins w:id="951" w:author="Joao Fernando Oliveira" w:date="2014-07-13T08:55:00Z">
        <w:r w:rsidR="00646D55">
          <w:rPr>
            <w:rFonts w:ascii="Helvetica" w:hAnsi="Helvetica" w:cs="Helvetica"/>
            <w:szCs w:val="24"/>
            <w:lang w:val="en-US" w:eastAsia="en-US"/>
          </w:rPr>
          <w:instrText xml:space="preserve">" </w:instrText>
        </w:r>
        <w:r w:rsidR="00646D55">
          <w:rPr>
            <w:rFonts w:ascii="Helvetica" w:hAnsi="Helvetica" w:cs="Helvetica"/>
            <w:szCs w:val="24"/>
            <w:lang w:val="en-US" w:eastAsia="en-US"/>
          </w:rPr>
          <w:fldChar w:fldCharType="separate"/>
        </w:r>
      </w:ins>
      <w:ins w:id="952" w:author="Joao Fernando Oliveira" w:date="2014-07-13T08:51:00Z">
        <w:r w:rsidR="00646D55" w:rsidRPr="00C158D2">
          <w:rPr>
            <w:rStyle w:val="Hyperlink"/>
            <w:rFonts w:ascii="Helvetica" w:hAnsi="Helvetica" w:cs="Helvetica"/>
            <w:szCs w:val="24"/>
            <w:lang w:val="en-US" w:eastAsia="en-US"/>
          </w:rPr>
          <w:t>https://docs.google.com/file/d/0B_0LY9oI6F-EWmo4bTRWMjNpN1U/edit</w:t>
        </w:r>
      </w:ins>
      <w:ins w:id="953" w:author="Joao Fernando Oliveira" w:date="2014-07-13T08:55:00Z">
        <w:r w:rsidR="00646D55">
          <w:rPr>
            <w:rFonts w:ascii="Helvetica" w:hAnsi="Helvetica" w:cs="Helvetica"/>
            <w:szCs w:val="24"/>
            <w:lang w:val="en-US" w:eastAsia="en-US"/>
          </w:rPr>
          <w:fldChar w:fldCharType="end"/>
        </w:r>
      </w:ins>
      <w:ins w:id="954" w:author="Joao Fernando Oliveira" w:date="2014-07-13T08:57:00Z">
        <w:r w:rsidR="00646D55">
          <w:rPr>
            <w:rFonts w:ascii="Helvetica" w:hAnsi="Helvetica" w:cs="Helvetica"/>
            <w:szCs w:val="24"/>
            <w:lang w:val="en-US" w:eastAsia="en-US"/>
          </w:rPr>
          <w:t>)</w:t>
        </w:r>
      </w:ins>
    </w:p>
    <w:p w14:paraId="236B032E" w14:textId="25590AB6" w:rsidR="00AB5034" w:rsidRDefault="00646D55" w:rsidP="00646D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955" w:author="Joao Fernando Oliveira" w:date="2014-07-13T09:43:00Z"/>
          <w:rFonts w:ascii="Helvetica" w:hAnsi="Helvetica" w:cs="Helvetica"/>
          <w:szCs w:val="24"/>
          <w:lang w:val="en-US" w:eastAsia="en-US"/>
        </w:rPr>
        <w:pPrChange w:id="956"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957" w:author="Joao Fernando Oliveira" w:date="2014-07-13T08:55:00Z">
        <w:r>
          <w:rPr>
            <w:rFonts w:ascii="Helvetica" w:hAnsi="Helvetica" w:cs="Helvetica"/>
            <w:szCs w:val="24"/>
            <w:lang w:val="en-US" w:eastAsia="en-US"/>
          </w:rPr>
          <w:t xml:space="preserve">[7] – </w:t>
        </w:r>
        <w:r w:rsidRPr="00646D55">
          <w:rPr>
            <w:rFonts w:ascii="Helvetica" w:hAnsi="Helvetica" w:cs="Helvetica"/>
            <w:szCs w:val="24"/>
            <w:lang w:val="en-US" w:eastAsia="en-US"/>
          </w:rPr>
          <w:t>Chrissis</w:t>
        </w:r>
        <w:r>
          <w:rPr>
            <w:rFonts w:ascii="Helvetica" w:hAnsi="Helvetica" w:cs="Helvetica"/>
            <w:szCs w:val="24"/>
            <w:lang w:val="en-US" w:eastAsia="en-US"/>
          </w:rPr>
          <w:t>, M. B.</w:t>
        </w:r>
        <w:r w:rsidRPr="00646D55">
          <w:rPr>
            <w:rFonts w:ascii="Helvetica" w:hAnsi="Helvetica" w:cs="Helvetica"/>
            <w:szCs w:val="24"/>
            <w:lang w:val="en-US" w:eastAsia="en-US"/>
          </w:rPr>
          <w:t>; Konrad</w:t>
        </w:r>
        <w:r>
          <w:rPr>
            <w:rFonts w:ascii="Helvetica" w:hAnsi="Helvetica" w:cs="Helvetica"/>
            <w:szCs w:val="24"/>
            <w:lang w:val="en-US" w:eastAsia="en-US"/>
          </w:rPr>
          <w:t>, M.</w:t>
        </w:r>
        <w:r w:rsidRPr="00646D55">
          <w:rPr>
            <w:rFonts w:ascii="Helvetica" w:hAnsi="Helvetica" w:cs="Helvetica"/>
            <w:szCs w:val="24"/>
            <w:lang w:val="en-US" w:eastAsia="en-US"/>
          </w:rPr>
          <w:t>; Shrum</w:t>
        </w:r>
        <w:r>
          <w:rPr>
            <w:rFonts w:ascii="Helvetica" w:hAnsi="Helvetica" w:cs="Helvetica"/>
            <w:szCs w:val="24"/>
            <w:lang w:val="en-US" w:eastAsia="en-US"/>
          </w:rPr>
          <w:t xml:space="preserve"> S.,</w:t>
        </w:r>
      </w:ins>
      <w:ins w:id="958" w:author="Joao Fernando Oliveira" w:date="2014-07-13T08:56:00Z">
        <w:r w:rsidRPr="00646D55">
          <w:t xml:space="preserve"> </w:t>
        </w:r>
        <w:r w:rsidRPr="00646D55">
          <w:rPr>
            <w:rFonts w:ascii="Helvetica" w:hAnsi="Helvetica" w:cs="Helvetica"/>
            <w:szCs w:val="24"/>
            <w:lang w:val="en-US" w:eastAsia="en-US"/>
          </w:rPr>
          <w:t>CMMI®: Guidelines for Process Integration and Product Improvement</w:t>
        </w:r>
        <w:r>
          <w:rPr>
            <w:rFonts w:ascii="Helvetica" w:hAnsi="Helvetica" w:cs="Helvetica"/>
            <w:szCs w:val="24"/>
            <w:lang w:val="en-US" w:eastAsia="en-US"/>
          </w:rPr>
          <w:t xml:space="preserve">, </w:t>
        </w:r>
        <w:r w:rsidRPr="00646D55">
          <w:rPr>
            <w:rFonts w:ascii="Helvetica" w:hAnsi="Helvetica" w:cs="Helvetica"/>
            <w:szCs w:val="24"/>
            <w:lang w:val="en-US" w:eastAsia="en-US"/>
          </w:rPr>
          <w:t>Addison-Wesley Professional</w:t>
        </w:r>
        <w:r>
          <w:rPr>
            <w:rFonts w:ascii="Helvetica" w:hAnsi="Helvetica" w:cs="Helvetica"/>
            <w:szCs w:val="24"/>
            <w:lang w:val="en-US" w:eastAsia="en-US"/>
          </w:rPr>
          <w:t>, 2003</w:t>
        </w:r>
      </w:ins>
      <w:ins w:id="959" w:author="Joao Fernando Oliveira" w:date="2014-07-13T08:57:00Z">
        <w:r>
          <w:rPr>
            <w:rFonts w:ascii="Helvetica" w:hAnsi="Helvetica" w:cs="Helvetica"/>
            <w:szCs w:val="24"/>
            <w:lang w:val="en-US" w:eastAsia="en-US"/>
          </w:rPr>
          <w:t xml:space="preserve"> (disponível em: </w:t>
        </w:r>
      </w:ins>
      <w:ins w:id="960" w:author="Joao Fernando Oliveira" w:date="2014-07-13T09:43:00Z">
        <w:r w:rsidR="00AB5034">
          <w:rPr>
            <w:rFonts w:ascii="Helvetica" w:hAnsi="Helvetica" w:cs="Helvetica"/>
            <w:szCs w:val="24"/>
            <w:lang w:val="en-US" w:eastAsia="en-US"/>
          </w:rPr>
          <w:fldChar w:fldCharType="begin"/>
        </w:r>
        <w:r w:rsidR="00AB5034">
          <w:rPr>
            <w:rFonts w:ascii="Helvetica" w:hAnsi="Helvetica" w:cs="Helvetica"/>
            <w:szCs w:val="24"/>
            <w:lang w:val="en-US" w:eastAsia="en-US"/>
          </w:rPr>
          <w:instrText xml:space="preserve"> HYPERLINK "</w:instrText>
        </w:r>
      </w:ins>
      <w:ins w:id="961" w:author="Joao Fernando Oliveira" w:date="2014-07-13T08:57:00Z">
        <w:r w:rsidR="00AB5034" w:rsidRPr="00646D55">
          <w:rPr>
            <w:rFonts w:ascii="Helvetica" w:hAnsi="Helvetica" w:cs="Helvetica"/>
            <w:szCs w:val="24"/>
            <w:lang w:val="en-US" w:eastAsia="en-US"/>
          </w:rPr>
          <w:instrText>http://my.safaribooksonline.com/0321154967</w:instrText>
        </w:r>
      </w:ins>
      <w:ins w:id="962" w:author="Joao Fernando Oliveira" w:date="2014-07-13T09:43:00Z">
        <w:r w:rsidR="00AB5034">
          <w:rPr>
            <w:rFonts w:ascii="Helvetica" w:hAnsi="Helvetica" w:cs="Helvetica"/>
            <w:szCs w:val="24"/>
            <w:lang w:val="en-US" w:eastAsia="en-US"/>
          </w:rPr>
          <w:instrText xml:space="preserve">" </w:instrText>
        </w:r>
        <w:r w:rsidR="00AB5034">
          <w:rPr>
            <w:rFonts w:ascii="Helvetica" w:hAnsi="Helvetica" w:cs="Helvetica"/>
            <w:szCs w:val="24"/>
            <w:lang w:val="en-US" w:eastAsia="en-US"/>
          </w:rPr>
          <w:fldChar w:fldCharType="separate"/>
        </w:r>
      </w:ins>
      <w:ins w:id="963" w:author="Joao Fernando Oliveira" w:date="2014-07-13T08:57:00Z">
        <w:r w:rsidR="00AB5034" w:rsidRPr="00C158D2">
          <w:rPr>
            <w:rStyle w:val="Hyperlink"/>
            <w:rFonts w:ascii="Helvetica" w:hAnsi="Helvetica" w:cs="Helvetica"/>
            <w:szCs w:val="24"/>
            <w:lang w:val="en-US" w:eastAsia="en-US"/>
          </w:rPr>
          <w:t>http://my.safaribooksonline.com/0321154967</w:t>
        </w:r>
      </w:ins>
      <w:ins w:id="964" w:author="Joao Fernando Oliveira" w:date="2014-07-13T09:43:00Z">
        <w:r w:rsidR="00AB5034">
          <w:rPr>
            <w:rFonts w:ascii="Helvetica" w:hAnsi="Helvetica" w:cs="Helvetica"/>
            <w:szCs w:val="24"/>
            <w:lang w:val="en-US" w:eastAsia="en-US"/>
          </w:rPr>
          <w:fldChar w:fldCharType="end"/>
        </w:r>
      </w:ins>
      <w:ins w:id="965" w:author="Joao Fernando Oliveira" w:date="2014-07-13T08:57:00Z">
        <w:r>
          <w:rPr>
            <w:rFonts w:ascii="Helvetica" w:hAnsi="Helvetica" w:cs="Helvetica"/>
            <w:szCs w:val="24"/>
            <w:lang w:val="en-US" w:eastAsia="en-US"/>
          </w:rPr>
          <w:t>)</w:t>
        </w:r>
      </w:ins>
    </w:p>
    <w:p w14:paraId="56A17884" w14:textId="34EC4ED1" w:rsidR="002404BE" w:rsidRDefault="00AB5034" w:rsidP="00646D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Change w:id="966"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967" w:author="Joao Fernando Oliveira" w:date="2014-07-13T09:43:00Z">
        <w:r>
          <w:rPr>
            <w:rFonts w:ascii="Helvetica" w:hAnsi="Helvetica" w:cs="Helvetica"/>
            <w:szCs w:val="24"/>
            <w:lang w:val="en-US" w:eastAsia="en-US"/>
          </w:rPr>
          <w:t xml:space="preserve">[8] - </w:t>
        </w:r>
        <w:r w:rsidRPr="00AB5034">
          <w:rPr>
            <w:rFonts w:ascii="Helvetica" w:hAnsi="Helvetica" w:cs="Helvetica"/>
            <w:szCs w:val="24"/>
            <w:lang w:val="en-US" w:eastAsia="en-US"/>
          </w:rPr>
          <w:t>http://whatis.cmmiinstitute.com/about-cmmi-institute</w:t>
        </w:r>
      </w:ins>
      <w:ins w:id="968" w:author="Joao Fernando Oliveira" w:date="2014-07-13T08:55:00Z">
        <w:r w:rsidR="00646D55">
          <w:rPr>
            <w:rFonts w:ascii="Helvetica" w:hAnsi="Helvetica" w:cs="Helvetica"/>
            <w:szCs w:val="24"/>
            <w:lang w:val="en-US" w:eastAsia="en-US"/>
          </w:rPr>
          <w:t xml:space="preserve"> </w:t>
        </w:r>
      </w:ins>
      <w:ins w:id="969" w:author="Joao Fernando Oliveira" w:date="2014-07-13T08:50:00Z">
        <w:r w:rsidR="00646D55">
          <w:rPr>
            <w:rFonts w:ascii="Helvetica" w:hAnsi="Helvetica" w:cs="Helvetica"/>
            <w:szCs w:val="24"/>
            <w:lang w:val="en-US" w:eastAsia="en-US"/>
          </w:rPr>
          <w:t xml:space="preserve"> </w:t>
        </w:r>
      </w:ins>
      <w:del w:id="970" w:author="Joao Fernando Oliveira" w:date="2014-07-13T08:49:00Z">
        <w:r w:rsidR="002404BE" w:rsidDel="00646D55">
          <w:rPr>
            <w:rFonts w:ascii="Helvetica" w:hAnsi="Helvetica" w:cs="Helvetica"/>
            <w:szCs w:val="24"/>
            <w:lang w:val="en-US" w:eastAsia="en-US"/>
          </w:rPr>
          <w:fldChar w:fldCharType="begin"/>
        </w:r>
        <w:r w:rsidR="002404BE" w:rsidDel="00646D55">
          <w:rPr>
            <w:rFonts w:ascii="Helvetica" w:hAnsi="Helvetica" w:cs="Helvetica"/>
            <w:szCs w:val="24"/>
            <w:lang w:val="en-US" w:eastAsia="en-US"/>
          </w:rPr>
          <w:delInstrText>HYPERLINK "https://docs.google.com/file/d/0B_0LY9oI6F-EWmo4bTRWMjNpN1U/edit"</w:delInstrText>
        </w:r>
        <w:r w:rsidR="002404BE" w:rsidDel="00646D55">
          <w:rPr>
            <w:rFonts w:ascii="Helvetica" w:hAnsi="Helvetica" w:cs="Helvetica"/>
            <w:szCs w:val="24"/>
            <w:lang w:val="en-US" w:eastAsia="en-US"/>
          </w:rPr>
        </w:r>
        <w:r w:rsidR="002404BE" w:rsidDel="00646D55">
          <w:rPr>
            <w:rFonts w:ascii="Helvetica" w:hAnsi="Helvetica" w:cs="Helvetica"/>
            <w:szCs w:val="24"/>
            <w:lang w:val="en-US" w:eastAsia="en-US"/>
          </w:rPr>
          <w:fldChar w:fldCharType="separate"/>
        </w:r>
        <w:r w:rsidR="002404BE" w:rsidDel="00646D55">
          <w:rPr>
            <w:rFonts w:cs="Tahoma"/>
            <w:szCs w:val="24"/>
            <w:lang w:val="en-US" w:eastAsia="en-US"/>
          </w:rPr>
          <w:delText>https://docs.google.com/file/d/0B_0LY9oI6F-EWmo4bTRWMjNpN1U/edit</w:delText>
        </w:r>
        <w:r w:rsidR="002404BE" w:rsidDel="00646D55">
          <w:rPr>
            <w:rFonts w:ascii="Helvetica" w:hAnsi="Helvetica" w:cs="Helvetica"/>
            <w:szCs w:val="24"/>
            <w:lang w:val="en-US" w:eastAsia="en-US"/>
          </w:rPr>
          <w:fldChar w:fldCharType="end"/>
        </w:r>
      </w:del>
    </w:p>
    <w:p w14:paraId="0B994CC1" w14:textId="74B2B9F0" w:rsidR="00DA7142" w:rsidDel="00C86050" w:rsidRDefault="00C86050"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971" w:author="Joao Fernando Oliveira" w:date="2014-07-13T10:02:00Z"/>
          <w:rFonts w:ascii="Helvetica" w:hAnsi="Helvetica" w:cs="Helvetica"/>
          <w:szCs w:val="24"/>
          <w:lang w:val="en-US" w:eastAsia="en-US"/>
        </w:rPr>
      </w:pPr>
      <w:ins w:id="972" w:author="Joao Fernando Oliveira" w:date="2014-07-13T10:02:00Z">
        <w:r>
          <w:rPr>
            <w:rFonts w:cs="Tahoma"/>
            <w:szCs w:val="24"/>
            <w:lang w:val="en-US" w:eastAsia="en-US"/>
          </w:rPr>
          <w:t xml:space="preserve">[9] - </w:t>
        </w:r>
      </w:ins>
    </w:p>
    <w:p w14:paraId="132231B4" w14:textId="0F471772" w:rsidR="00DA7142" w:rsidRDefault="00DA7142" w:rsidP="00C860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973" w:author="Joao Fernando Oliveira" w:date="2014-07-13T10:12:00Z"/>
          <w:rFonts w:cs="Tahoma"/>
          <w:szCs w:val="24"/>
          <w:lang w:val="en-US" w:eastAsia="en-US"/>
        </w:rPr>
        <w:pPrChange w:id="974"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del w:id="975" w:author="Joao Fernando Oliveira" w:date="2014-07-13T10:02:00Z">
        <w:r w:rsidRPr="00DA7142" w:rsidDel="00C86050">
          <w:rPr>
            <w:rFonts w:cs="Tahoma"/>
            <w:szCs w:val="24"/>
            <w:lang w:val="en-US" w:eastAsia="en-US"/>
          </w:rPr>
          <w:delText xml:space="preserve">MPS.BR: </w:delText>
        </w:r>
      </w:del>
      <w:r w:rsidR="0078112F">
        <w:rPr>
          <w:rFonts w:cs="Tahoma"/>
          <w:szCs w:val="24"/>
          <w:lang w:val="en-US" w:eastAsia="en-US"/>
        </w:rPr>
        <w:fldChar w:fldCharType="begin"/>
      </w:r>
      <w:r w:rsidR="0078112F">
        <w:rPr>
          <w:rFonts w:cs="Tahoma"/>
          <w:szCs w:val="24"/>
          <w:lang w:val="en-US" w:eastAsia="en-US"/>
        </w:rPr>
        <w:instrText xml:space="preserve"> HYPERLINK "</w:instrText>
      </w:r>
      <w:r w:rsidR="0078112F" w:rsidRPr="00DA7142">
        <w:rPr>
          <w:rFonts w:cs="Tahoma"/>
          <w:szCs w:val="24"/>
          <w:lang w:val="en-US" w:eastAsia="en-US"/>
        </w:rPr>
        <w:instrText>http://www.pontodatecnologia.com.br/2006/08/comparao-do-mpsbr-com-o-cmmi.html</w:instrText>
      </w:r>
      <w:r w:rsidR="0078112F">
        <w:rPr>
          <w:rFonts w:cs="Tahoma"/>
          <w:szCs w:val="24"/>
          <w:lang w:val="en-US" w:eastAsia="en-US"/>
        </w:rPr>
        <w:instrText xml:space="preserve">" </w:instrText>
      </w:r>
      <w:r w:rsidR="0078112F">
        <w:rPr>
          <w:rFonts w:cs="Tahoma"/>
          <w:szCs w:val="24"/>
          <w:lang w:val="en-US" w:eastAsia="en-US"/>
        </w:rPr>
      </w:r>
      <w:r w:rsidR="0078112F">
        <w:rPr>
          <w:rFonts w:cs="Tahoma"/>
          <w:szCs w:val="24"/>
          <w:lang w:val="en-US" w:eastAsia="en-US"/>
        </w:rPr>
        <w:fldChar w:fldCharType="separate"/>
      </w:r>
      <w:r w:rsidR="0078112F" w:rsidRPr="00F34CE3">
        <w:rPr>
          <w:rStyle w:val="Hyperlink"/>
          <w:rFonts w:cs="Tahoma"/>
          <w:szCs w:val="24"/>
          <w:lang w:val="en-US" w:eastAsia="en-US"/>
        </w:rPr>
        <w:t>http://www.pontodatecnologia.com.br/2006/08/comparao-do-mpsbr-com-o-cmmi.html</w:t>
      </w:r>
      <w:r w:rsidR="0078112F">
        <w:rPr>
          <w:rFonts w:cs="Tahoma"/>
          <w:szCs w:val="24"/>
          <w:lang w:val="en-US" w:eastAsia="en-US"/>
        </w:rPr>
        <w:fldChar w:fldCharType="end"/>
      </w:r>
    </w:p>
    <w:p w14:paraId="3BE81C0D" w14:textId="3A1458A1" w:rsidR="006467D6" w:rsidRDefault="006467D6" w:rsidP="00C860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976" w:author="Joao Fernando Oliveira" w:date="2014-07-13T10:09:00Z"/>
          <w:rFonts w:cs="Tahoma"/>
          <w:szCs w:val="24"/>
          <w:lang w:val="en-US" w:eastAsia="en-US"/>
        </w:rPr>
        <w:pPrChange w:id="977"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978" w:author="Joao Fernando Oliveira" w:date="2014-07-13T10:12:00Z">
        <w:r>
          <w:rPr>
            <w:rFonts w:cs="Tahoma"/>
            <w:szCs w:val="24"/>
            <w:lang w:val="en-US" w:eastAsia="en-US"/>
          </w:rPr>
          <w:t xml:space="preserve">[10] - </w:t>
        </w:r>
        <w:r w:rsidRPr="006467D6">
          <w:rPr>
            <w:rFonts w:cs="Tahoma"/>
            <w:szCs w:val="24"/>
            <w:lang w:val="en-US" w:eastAsia="en-US"/>
          </w:rPr>
          <w:t>http://www.bgtbrasil.com/bpmn.html</w:t>
        </w:r>
      </w:ins>
    </w:p>
    <w:p w14:paraId="1A6EAFFD" w14:textId="2369A876" w:rsidR="006467D6" w:rsidDel="00977F4B" w:rsidRDefault="006467D6" w:rsidP="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979" w:author="Joao Fernando Oliveira" w:date="2014-07-13T10:10:00Z"/>
          <w:rFonts w:cs="Tahoma"/>
          <w:szCs w:val="24"/>
          <w:lang w:val="en-US" w:eastAsia="en-US"/>
        </w:rPr>
        <w:pPrChange w:id="980"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981" w:author="Joao Fernando Oliveira" w:date="2014-07-13T10:09:00Z">
        <w:r>
          <w:rPr>
            <w:rFonts w:cs="Tahoma"/>
            <w:szCs w:val="24"/>
            <w:lang w:val="en-US" w:eastAsia="en-US"/>
          </w:rPr>
          <w:t xml:space="preserve">[11] - </w:t>
        </w:r>
        <w:r w:rsidRPr="006467D6">
          <w:rPr>
            <w:rFonts w:cs="Tahoma"/>
            <w:szCs w:val="24"/>
            <w:lang w:val="en-US" w:eastAsia="en-US"/>
          </w:rPr>
          <w:t>Introdução à Construção de Diagrama de Classes Um Estudo de Caso</w:t>
        </w:r>
      </w:ins>
      <w:ins w:id="982" w:author="Joao Fernando Oliveira" w:date="2014-07-13T10:10:00Z">
        <w:r>
          <w:rPr>
            <w:rFonts w:cs="Tahoma"/>
            <w:szCs w:val="24"/>
            <w:lang w:val="en-US" w:eastAsia="en-US"/>
          </w:rPr>
          <w:t xml:space="preserve">, </w:t>
        </w:r>
        <w:r w:rsidRPr="006467D6">
          <w:rPr>
            <w:rFonts w:cs="Tahoma"/>
            <w:szCs w:val="24"/>
            <w:lang w:val="en-US" w:eastAsia="en-US"/>
          </w:rPr>
          <w:t>SQL Magazine 57</w:t>
        </w:r>
        <w:r>
          <w:rPr>
            <w:rFonts w:cs="Tahoma"/>
            <w:szCs w:val="24"/>
            <w:lang w:val="en-US" w:eastAsia="en-US"/>
          </w:rPr>
          <w:t xml:space="preserve"> (disponível em: </w:t>
        </w:r>
        <w:r>
          <w:rPr>
            <w:rFonts w:cs="Tahoma"/>
            <w:szCs w:val="24"/>
            <w:lang w:val="en-US" w:eastAsia="en-US"/>
          </w:rPr>
          <w:fldChar w:fldCharType="begin"/>
        </w:r>
        <w:r>
          <w:rPr>
            <w:rFonts w:cs="Tahoma"/>
            <w:szCs w:val="24"/>
            <w:lang w:val="en-US" w:eastAsia="en-US"/>
          </w:rPr>
          <w:instrText xml:space="preserve"> HYPERLINK "</w:instrText>
        </w:r>
        <w:r w:rsidRPr="006467D6">
          <w:rPr>
            <w:rFonts w:cs="Tahoma"/>
            <w:szCs w:val="24"/>
            <w:lang w:val="en-US" w:eastAsia="en-US"/>
          </w:rPr>
          <w:instrText>http://www.devmedia.com.br/artigo-sql-magazine-57-introducao-a-construcao-de-diagrama-de-classes-um-estudo-de-caso/10861</w:instrText>
        </w:r>
        <w:r>
          <w:rPr>
            <w:rFonts w:cs="Tahoma"/>
            <w:szCs w:val="24"/>
            <w:lang w:val="en-US" w:eastAsia="en-US"/>
          </w:rPr>
          <w:instrText xml:space="preserve">" </w:instrText>
        </w:r>
        <w:r>
          <w:rPr>
            <w:rFonts w:cs="Tahoma"/>
            <w:szCs w:val="24"/>
            <w:lang w:val="en-US" w:eastAsia="en-US"/>
          </w:rPr>
          <w:fldChar w:fldCharType="separate"/>
        </w:r>
        <w:r w:rsidRPr="00C158D2">
          <w:rPr>
            <w:rStyle w:val="Hyperlink"/>
            <w:rFonts w:cs="Tahoma"/>
            <w:szCs w:val="24"/>
            <w:lang w:val="en-US" w:eastAsia="en-US"/>
          </w:rPr>
          <w:t>http://www.devmedia.com.br/artigo-sql-magazine-57-introducao-a-construcao-de-diagrama-de-classes-um-estudo-de-caso/10861</w:t>
        </w:r>
        <w:r>
          <w:rPr>
            <w:rFonts w:cs="Tahoma"/>
            <w:szCs w:val="24"/>
            <w:lang w:val="en-US" w:eastAsia="en-US"/>
          </w:rPr>
          <w:fldChar w:fldCharType="end"/>
        </w:r>
      </w:ins>
    </w:p>
    <w:p w14:paraId="2E5956AF" w14:textId="77777777" w:rsidR="00977F4B" w:rsidRDefault="00977F4B"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983" w:author="Joao Fernando Oliveira" w:date="2014-07-13T10:39:00Z"/>
          <w:rFonts w:cs="Tahoma"/>
          <w:szCs w:val="24"/>
          <w:lang w:val="en-US" w:eastAsia="en-US"/>
        </w:rPr>
      </w:pPr>
    </w:p>
    <w:p w14:paraId="345F3AC9" w14:textId="3C695ACD" w:rsidR="00977F4B" w:rsidRDefault="00977F4B"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984" w:author="Joao Fernando Oliveira" w:date="2014-07-13T10:39:00Z"/>
          <w:rFonts w:cs="Tahoma"/>
          <w:szCs w:val="24"/>
          <w:lang w:val="en-US" w:eastAsia="en-US"/>
        </w:rPr>
      </w:pPr>
      <w:ins w:id="985" w:author="Joao Fernando Oliveira" w:date="2014-07-13T10:39:00Z">
        <w:r>
          <w:rPr>
            <w:rFonts w:cs="Tahoma"/>
            <w:szCs w:val="24"/>
            <w:lang w:val="en-US" w:eastAsia="en-US"/>
          </w:rPr>
          <w:t xml:space="preserve">[12] - </w:t>
        </w:r>
        <w:r w:rsidRPr="00977F4B">
          <w:rPr>
            <w:rFonts w:cs="Tahoma"/>
            <w:szCs w:val="24"/>
            <w:lang w:val="en-US" w:eastAsia="en-US"/>
          </w:rPr>
          <w:t>https://www.lucidchart.com/</w:t>
        </w:r>
      </w:ins>
    </w:p>
    <w:p w14:paraId="59DC86F4" w14:textId="77777777" w:rsidR="006467D6" w:rsidRDefault="006467D6" w:rsidP="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986" w:author="Joao Fernando Oliveira" w:date="2014-07-13T10:10:00Z"/>
          <w:rFonts w:cs="Tahoma"/>
          <w:szCs w:val="24"/>
          <w:lang w:val="en-US" w:eastAsia="en-US"/>
        </w:rPr>
        <w:pPrChange w:id="987"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p>
    <w:p w14:paraId="21D9729A" w14:textId="77777777" w:rsidR="0078112F" w:rsidRDefault="0078112F"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2E0E37DE" w14:textId="4EE37972" w:rsidR="0078112F" w:rsidDel="00DB3BBC" w:rsidRDefault="0078112F" w:rsidP="00E072CB">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rPr>
          <w:del w:id="988" w:author="Joao Fernando Oliveira" w:date="2014-07-13T11:50:00Z"/>
          <w:rFonts w:cs="Tahoma"/>
          <w:szCs w:val="24"/>
          <w:lang w:val="en-US" w:eastAsia="en-US"/>
        </w:rPr>
      </w:pPr>
      <w:del w:id="989" w:author="Joao Fernando Oliveira" w:date="2014-07-13T11:50:00Z">
        <w:r w:rsidDel="00DB3BBC">
          <w:rPr>
            <w:rFonts w:cs="Tahoma"/>
            <w:szCs w:val="24"/>
            <w:lang w:val="en-US" w:eastAsia="en-US"/>
          </w:rPr>
          <w:delText>Lucid Chart</w:delText>
        </w:r>
      </w:del>
    </w:p>
    <w:p w14:paraId="728202C8" w14:textId="77777777" w:rsidR="0078112F" w:rsidRDefault="0078112F"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00B1A946" w14:textId="77777777" w:rsidR="0078112F" w:rsidRDefault="00AD570F" w:rsidP="00E072CB">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rPr>
          <w:rFonts w:cs="Tahoma"/>
          <w:szCs w:val="24"/>
          <w:lang w:val="en-US" w:eastAsia="en-US"/>
        </w:rPr>
      </w:pPr>
      <w:commentRangeStart w:id="990"/>
      <w:r>
        <w:rPr>
          <w:rFonts w:cs="Tahoma"/>
          <w:szCs w:val="24"/>
          <w:lang w:val="en-US" w:eastAsia="en-US"/>
        </w:rPr>
        <w:t>WBSTool.com</w:t>
      </w:r>
    </w:p>
    <w:p w14:paraId="3AB78439" w14:textId="77777777" w:rsidR="00AD570F" w:rsidRDefault="00AD570F" w:rsidP="00AD570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2D58557A" w14:textId="77777777" w:rsidR="002404BE" w:rsidRPr="00F67F0B" w:rsidRDefault="00AD570F"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hyperlink r:id="rId72" w:history="1">
        <w:r w:rsidRPr="00777D01">
          <w:rPr>
            <w:rStyle w:val="Hyperlink"/>
            <w:rFonts w:cs="Tahoma"/>
            <w:szCs w:val="24"/>
            <w:lang w:val="en-US" w:eastAsia="en-US"/>
          </w:rPr>
          <w:t>https://teamgantt.com/</w:t>
        </w:r>
      </w:hyperlink>
    </w:p>
    <w:p w14:paraId="30D3F54D" w14:textId="77777777" w:rsidR="00F67F0B" w:rsidRDefault="00F67F0B" w:rsidP="00F67F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pPr>
    </w:p>
    <w:p w14:paraId="4E76457E" w14:textId="77777777" w:rsidR="00F67F0B" w:rsidRDefault="00941ED9"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hyperlink r:id="rId73" w:history="1">
        <w:r w:rsidRPr="0029511A">
          <w:rPr>
            <w:rStyle w:val="Hyperlink"/>
          </w:rPr>
          <w:t>http://wiremock.org/</w:t>
        </w:r>
      </w:hyperlink>
    </w:p>
    <w:p w14:paraId="2A54C74B" w14:textId="77777777" w:rsidR="00941ED9" w:rsidRDefault="00941ED9" w:rsidP="00941E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pPr>
    </w:p>
    <w:p w14:paraId="116E5DE4" w14:textId="77777777" w:rsidR="00941ED9" w:rsidRDefault="00941ED9"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r>
        <w:t>Github</w:t>
      </w:r>
      <w:commentRangeEnd w:id="990"/>
      <w:r w:rsidR="00DB3BBC">
        <w:rPr>
          <w:rStyle w:val="CommentReference"/>
        </w:rPr>
        <w:commentReference w:id="990"/>
      </w:r>
    </w:p>
    <w:sectPr w:rsidR="00941ED9" w:rsidSect="00F97A98">
      <w:headerReference w:type="even" r:id="rId74"/>
      <w:headerReference w:type="default" r:id="rId75"/>
      <w:footerReference w:type="even" r:id="rId76"/>
      <w:footerReference w:type="default" r:id="rId77"/>
      <w:headerReference w:type="first" r:id="rId78"/>
      <w:footerReference w:type="first" r:id="rId79"/>
      <w:pgSz w:w="11906" w:h="16838"/>
      <w:pgMar w:top="1418" w:right="1134" w:bottom="1418" w:left="1701"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326" w:author="Joao Fernando Oliveira" w:date="2014-07-12T21:41:00Z" w:initials="JO">
    <w:p w14:paraId="719D289D" w14:textId="71A809E9" w:rsidR="009C6891" w:rsidRDefault="009C6891">
      <w:pPr>
        <w:pStyle w:val="CommentText"/>
      </w:pPr>
      <w:r>
        <w:rPr>
          <w:rStyle w:val="CommentReference"/>
        </w:rPr>
        <w:annotationRef/>
      </w:r>
      <w:r>
        <w:t>Não seria Relações Públicas?</w:t>
      </w:r>
    </w:p>
  </w:comment>
  <w:comment w:id="406" w:author="Joao Fernando Oliveira" w:date="2014-07-13T08:24:00Z" w:initials="JO">
    <w:p w14:paraId="71D863D4" w14:textId="52DA618D" w:rsidR="009C6891" w:rsidRDefault="009C6891">
      <w:pPr>
        <w:pStyle w:val="CommentText"/>
      </w:pPr>
      <w:r>
        <w:rPr>
          <w:rStyle w:val="CommentReference"/>
        </w:rPr>
        <w:annotationRef/>
      </w:r>
      <w:r>
        <w:t>Vi, esses textos estão muito iguais aos que vc encontra na wikipedia... precisa mudar um pouco...</w:t>
      </w:r>
    </w:p>
  </w:comment>
  <w:comment w:id="447" w:author="Joao Fernando Oliveira" w:date="2014-07-13T08:30:00Z" w:initials="JO">
    <w:p w14:paraId="13953BC1" w14:textId="6345AFBA" w:rsidR="009C6891" w:rsidRDefault="009C6891">
      <w:pPr>
        <w:pStyle w:val="CommentText"/>
      </w:pPr>
      <w:r>
        <w:rPr>
          <w:rStyle w:val="CommentReference"/>
        </w:rPr>
        <w:annotationRef/>
      </w:r>
      <w:r>
        <w:t>Ele nao vai reclamar das figuras em inglês?</w:t>
      </w:r>
    </w:p>
  </w:comment>
  <w:comment w:id="604" w:author="Joao Fernando Oliveira" w:date="2014-07-13T10:35:00Z" w:initials="JO">
    <w:p w14:paraId="6AC51CE1" w14:textId="103DDDE0" w:rsidR="009C6891" w:rsidRDefault="009C6891">
      <w:pPr>
        <w:pStyle w:val="CommentText"/>
      </w:pPr>
      <w:r>
        <w:rPr>
          <w:rStyle w:val="CommentReference"/>
        </w:rPr>
        <w:annotationRef/>
      </w:r>
      <w:r>
        <w:t>Precisa dessa figura?</w:t>
      </w:r>
    </w:p>
  </w:comment>
  <w:comment w:id="617" w:author="Joao Fernando Oliveira" w:date="2014-07-13T10:58:00Z" w:initials="JO">
    <w:p w14:paraId="309BD501" w14:textId="2B252FB5" w:rsidR="009C6891" w:rsidRDefault="009C6891">
      <w:pPr>
        <w:pStyle w:val="CommentText"/>
      </w:pPr>
      <w:r>
        <w:rPr>
          <w:rStyle w:val="CommentReference"/>
        </w:rPr>
        <w:annotationRef/>
      </w:r>
      <w:r>
        <w:t>Colocar nome e nro e referenciar no texto</w:t>
      </w:r>
    </w:p>
  </w:comment>
  <w:comment w:id="672" w:author="Joao Fernando Oliveira" w:date="2014-07-13T10:59:00Z" w:initials="JO">
    <w:p w14:paraId="18AF8D6A" w14:textId="4CA3FBE2" w:rsidR="009C6891" w:rsidRDefault="009C6891">
      <w:pPr>
        <w:pStyle w:val="CommentText"/>
      </w:pPr>
      <w:r>
        <w:rPr>
          <w:rStyle w:val="CommentReference"/>
        </w:rPr>
        <w:annotationRef/>
      </w:r>
      <w:r>
        <w:t>Fonte muito pequena, colocar nome e nro e referenciar no texto</w:t>
      </w:r>
    </w:p>
  </w:comment>
  <w:comment w:id="678" w:author="Joao Fernando Oliveira" w:date="2014-07-13T11:06:00Z" w:initials="JO">
    <w:p w14:paraId="41B8B38B" w14:textId="224D03BB" w:rsidR="009C6891" w:rsidRDefault="009C6891">
      <w:pPr>
        <w:pStyle w:val="CommentText"/>
      </w:pPr>
      <w:r>
        <w:rPr>
          <w:rStyle w:val="CommentReference"/>
        </w:rPr>
        <w:annotationRef/>
      </w:r>
      <w:r>
        <w:t>Colocar nome e referência bibliografica, referenciar no texto. (ISSO É FIGURA DE UM PROCESSO DA CHEESECAKE OU ALGO GENERICO DA WEB?)</w:t>
      </w:r>
    </w:p>
  </w:comment>
  <w:comment w:id="681" w:author="Joao Fernando Oliveira" w:date="2014-07-13T11:00:00Z" w:initials="JO">
    <w:p w14:paraId="7B7AF4F6" w14:textId="22910143" w:rsidR="009C6891" w:rsidRDefault="009C6891">
      <w:pPr>
        <w:pStyle w:val="CommentText"/>
      </w:pPr>
      <w:r>
        <w:rPr>
          <w:rStyle w:val="CommentReference"/>
        </w:rPr>
        <w:annotationRef/>
      </w:r>
      <w:r>
        <w:t>idem</w:t>
      </w:r>
    </w:p>
  </w:comment>
  <w:comment w:id="682" w:author="Joao Fernando Oliveira" w:date="2014-07-13T11:00:00Z" w:initials="JO">
    <w:p w14:paraId="21065D5B" w14:textId="6229DFC8" w:rsidR="009C6891" w:rsidRDefault="009C6891">
      <w:pPr>
        <w:pStyle w:val="CommentText"/>
      </w:pPr>
      <w:r>
        <w:rPr>
          <w:rStyle w:val="CommentReference"/>
        </w:rPr>
        <w:annotationRef/>
      </w:r>
      <w:r>
        <w:t>idem</w:t>
      </w:r>
    </w:p>
  </w:comment>
  <w:comment w:id="684" w:author="Joao Fernando Oliveira" w:date="2014-07-13T11:04:00Z" w:initials="JO">
    <w:p w14:paraId="2C191E46" w14:textId="77777777" w:rsidR="009C6891" w:rsidRPr="00F02FB9" w:rsidRDefault="009C6891" w:rsidP="00F02FB9">
      <w:pPr>
        <w:rPr>
          <w:rFonts w:ascii="Times" w:hAnsi="Times" w:cs="Times New Roman"/>
          <w:lang w:eastAsia="en-US"/>
        </w:rPr>
      </w:pPr>
      <w:r>
        <w:rPr>
          <w:rStyle w:val="CommentReference"/>
        </w:rPr>
        <w:annotationRef/>
      </w:r>
      <w:r>
        <w:t xml:space="preserve">colocar referencia (tenstep? </w:t>
      </w:r>
      <w:r w:rsidRPr="00F02FB9">
        <w:rPr>
          <w:rFonts w:ascii="Arial" w:hAnsi="Arial"/>
          <w:color w:val="006621"/>
          <w:shd w:val="clear" w:color="auto" w:fill="FFFFFF"/>
          <w:lang w:eastAsia="en-US"/>
        </w:rPr>
        <w:t>www.tenstep.com.br/br/Newsletter/Reposta0405.html</w:t>
      </w:r>
    </w:p>
    <w:p w14:paraId="654BCD34" w14:textId="273FD3D8" w:rsidR="009C6891" w:rsidRDefault="009C6891">
      <w:pPr>
        <w:pStyle w:val="CommentText"/>
      </w:pPr>
    </w:p>
  </w:comment>
  <w:comment w:id="714" w:author="Joao Fernando Oliveira" w:date="2014-07-13T11:04:00Z" w:initials="JO">
    <w:p w14:paraId="264453F6" w14:textId="63ABED77" w:rsidR="009C6891" w:rsidRDefault="009C6891">
      <w:pPr>
        <w:pStyle w:val="CommentText"/>
      </w:pPr>
      <w:r>
        <w:rPr>
          <w:rStyle w:val="CommentReference"/>
        </w:rPr>
        <w:annotationRef/>
      </w:r>
      <w:r>
        <w:t>idem</w:t>
      </w:r>
    </w:p>
  </w:comment>
  <w:comment w:id="715" w:author="Joao Fernando Oliveira" w:date="2014-07-13T11:04:00Z" w:initials="JO">
    <w:p w14:paraId="55C1CF56" w14:textId="6A8500FC" w:rsidR="009C6891" w:rsidRDefault="009C6891">
      <w:pPr>
        <w:pStyle w:val="CommentText"/>
      </w:pPr>
      <w:r>
        <w:rPr>
          <w:rStyle w:val="CommentReference"/>
        </w:rPr>
        <w:annotationRef/>
      </w:r>
      <w:r>
        <w:t>idem</w:t>
      </w:r>
    </w:p>
  </w:comment>
  <w:comment w:id="716" w:author="Joao Fernando Oliveira" w:date="2014-07-13T11:06:00Z" w:initials="JO">
    <w:p w14:paraId="7F94D773" w14:textId="2EDF20E4" w:rsidR="009C6891" w:rsidRDefault="009C6891">
      <w:pPr>
        <w:pStyle w:val="CommentText"/>
      </w:pPr>
      <w:r>
        <w:rPr>
          <w:rStyle w:val="CommentReference"/>
        </w:rPr>
        <w:annotationRef/>
      </w:r>
      <w:r>
        <w:t>IDEM</w:t>
      </w:r>
    </w:p>
  </w:comment>
  <w:comment w:id="721" w:author="Joao Fernando Oliveira" w:date="2014-07-13T11:08:00Z" w:initials="JO">
    <w:p w14:paraId="5B641FA8" w14:textId="4D1B8A17" w:rsidR="009C6891" w:rsidRDefault="009C6891">
      <w:pPr>
        <w:pStyle w:val="CommentText"/>
      </w:pPr>
      <w:r>
        <w:rPr>
          <w:rStyle w:val="CommentReference"/>
        </w:rPr>
        <w:annotationRef/>
      </w:r>
      <w:r w:rsidRPr="0083552D">
        <w:t>https://www.google.com.br/search?tbm=bks&amp;hl=pt-BR&amp;q=Criar+a+EAP+%C3%A9+o+processo+de+subdivis%C3%A3o+das+entregas+e+do+trabalho+do+projeto+em+componentes+menores+e+de+gerenciamento+mais+f%C3%A1cil.+A+estrutura+anal%C3%ADtica+do+projeto+(EAP)+%C3%A9+uma+decomposi%C3%A7%C3%A3o+hier%C3%A1rquica+orientada+%C3%A0s+entregas+do+trabalho+a+ser+executado+pela+equipe+para+atingir+os+objetivos+do+projeto+e+criar+as+entregas+requisitadas%2C+sendo+que+cada+n%C3%ADvel+descendente+da+EAP+representa+uma+defini%C3%A7%C3%A3o+gradualmente+mais+detalhada&amp;gws_rd=ssl</w:t>
      </w:r>
    </w:p>
  </w:comment>
  <w:comment w:id="723" w:author="Joao Fernando Oliveira" w:date="2014-07-13T11:12:00Z" w:initials="JO">
    <w:p w14:paraId="1FB1413C" w14:textId="1B0F46AB" w:rsidR="009C6891" w:rsidRDefault="009C6891">
      <w:pPr>
        <w:pStyle w:val="CommentText"/>
      </w:pPr>
      <w:r>
        <w:rPr>
          <w:rStyle w:val="CommentReference"/>
        </w:rPr>
        <w:annotationRef/>
      </w:r>
      <w:r>
        <w:t>vi, vc precisa comentar ao menos os trechos extraidos.. com suas palávras...</w:t>
      </w:r>
    </w:p>
  </w:comment>
  <w:comment w:id="729" w:author="Joao Fernando Oliveira" w:date="2014-07-13T11:13:00Z" w:initials="JO">
    <w:p w14:paraId="3416CC03" w14:textId="141995A9" w:rsidR="009C6891" w:rsidRDefault="009C6891">
      <w:pPr>
        <w:pStyle w:val="CommentText"/>
      </w:pPr>
      <w:ins w:id="758" w:author="Joao Fernando Oliveira" w:date="2014-07-13T11:13:00Z">
        <w:r>
          <w:rPr>
            <w:rStyle w:val="CommentReference"/>
          </w:rPr>
          <w:annotationRef/>
        </w:r>
      </w:ins>
      <w:r>
        <w:t>idem</w:t>
      </w:r>
    </w:p>
  </w:comment>
  <w:comment w:id="760" w:author="Joao Fernando Oliveira" w:date="2014-07-13T11:13:00Z" w:initials="JO">
    <w:p w14:paraId="7355638B" w14:textId="6612B89B" w:rsidR="009C6891" w:rsidRDefault="009C6891">
      <w:pPr>
        <w:pStyle w:val="CommentText"/>
      </w:pPr>
      <w:r>
        <w:rPr>
          <w:rStyle w:val="CommentReference"/>
        </w:rPr>
        <w:annotationRef/>
      </w:r>
      <w:r>
        <w:t>idem</w:t>
      </w:r>
    </w:p>
  </w:comment>
  <w:comment w:id="761" w:author="Joao Fernando Oliveira" w:date="2014-07-13T11:13:00Z" w:initials="JO">
    <w:p w14:paraId="7740FC2E" w14:textId="6C1F9902" w:rsidR="009C6891" w:rsidRDefault="009C6891">
      <w:pPr>
        <w:pStyle w:val="CommentText"/>
      </w:pPr>
      <w:r>
        <w:rPr>
          <w:rStyle w:val="CommentReference"/>
        </w:rPr>
        <w:annotationRef/>
      </w:r>
      <w:r>
        <w:t>idem</w:t>
      </w:r>
    </w:p>
  </w:comment>
  <w:comment w:id="762" w:author="Joao Fernando Oliveira" w:date="2014-07-13T11:14:00Z" w:initials="JO">
    <w:p w14:paraId="26ECE0B6" w14:textId="05985E65" w:rsidR="009C6891" w:rsidRDefault="009C6891">
      <w:pPr>
        <w:pStyle w:val="CommentText"/>
      </w:pPr>
      <w:r>
        <w:rPr>
          <w:rStyle w:val="CommentReference"/>
        </w:rPr>
        <w:annotationRef/>
      </w:r>
      <w:r>
        <w:t>idem</w:t>
      </w:r>
    </w:p>
  </w:comment>
  <w:comment w:id="764" w:author="Joao Fernando Oliveira" w:date="2014-07-13T11:15:00Z" w:initials="JO">
    <w:p w14:paraId="416A0D7A" w14:textId="70666603" w:rsidR="009C6891" w:rsidRDefault="009C6891">
      <w:pPr>
        <w:pStyle w:val="CommentText"/>
      </w:pPr>
      <w:r>
        <w:rPr>
          <w:rStyle w:val="CommentReference"/>
        </w:rPr>
        <w:annotationRef/>
      </w:r>
      <w:r>
        <w:t>idem</w:t>
      </w:r>
    </w:p>
  </w:comment>
  <w:comment w:id="765" w:author="Joao Fernando Oliveira" w:date="2014-07-13T11:15:00Z" w:initials="JO">
    <w:p w14:paraId="23647B60" w14:textId="3E404C5E" w:rsidR="009C6891" w:rsidRDefault="009C6891">
      <w:pPr>
        <w:pStyle w:val="CommentText"/>
      </w:pPr>
      <w:r>
        <w:rPr>
          <w:rStyle w:val="CommentReference"/>
        </w:rPr>
        <w:annotationRef/>
      </w:r>
      <w:r>
        <w:t>idem</w:t>
      </w:r>
    </w:p>
  </w:comment>
  <w:comment w:id="766" w:author="Joao Fernando Oliveira" w:date="2014-07-13T11:15:00Z" w:initials="JO">
    <w:p w14:paraId="43BE90A2" w14:textId="28B916CD" w:rsidR="009C6891" w:rsidRDefault="009C6891">
      <w:pPr>
        <w:pStyle w:val="CommentText"/>
      </w:pPr>
      <w:r>
        <w:rPr>
          <w:rStyle w:val="CommentReference"/>
        </w:rPr>
        <w:annotationRef/>
      </w:r>
      <w:r>
        <w:t>idem?</w:t>
      </w:r>
    </w:p>
  </w:comment>
  <w:comment w:id="767" w:author="Joao Fernando Oliveira" w:date="2014-07-13T11:15:00Z" w:initials="JO">
    <w:p w14:paraId="5FAC8C6A" w14:textId="7593683A" w:rsidR="009C6891" w:rsidRDefault="009C6891">
      <w:pPr>
        <w:pStyle w:val="CommentText"/>
      </w:pPr>
      <w:r>
        <w:rPr>
          <w:rStyle w:val="CommentReference"/>
        </w:rPr>
        <w:annotationRef/>
      </w:r>
      <w:r>
        <w:t>idem</w:t>
      </w:r>
    </w:p>
  </w:comment>
  <w:comment w:id="768" w:author="Joao Fernando Oliveira" w:date="2014-07-13T11:15:00Z" w:initials="JO">
    <w:p w14:paraId="33126B56" w14:textId="4FDA6642" w:rsidR="009C6891" w:rsidRDefault="009C6891">
      <w:pPr>
        <w:pStyle w:val="CommentText"/>
      </w:pPr>
      <w:r>
        <w:rPr>
          <w:rStyle w:val="CommentReference"/>
        </w:rPr>
        <w:annotationRef/>
      </w:r>
      <w:r>
        <w:t>idem</w:t>
      </w:r>
    </w:p>
  </w:comment>
  <w:comment w:id="769" w:author="Joao Fernando Oliveira" w:date="2014-07-13T11:15:00Z" w:initials="JO">
    <w:p w14:paraId="0891D69C" w14:textId="26226938" w:rsidR="009C6891" w:rsidRDefault="009C6891">
      <w:pPr>
        <w:pStyle w:val="CommentText"/>
      </w:pPr>
      <w:r>
        <w:rPr>
          <w:rStyle w:val="CommentReference"/>
        </w:rPr>
        <w:annotationRef/>
      </w:r>
      <w:r>
        <w:t>idem?</w:t>
      </w:r>
    </w:p>
  </w:comment>
  <w:comment w:id="770" w:author="Joao Fernando Oliveira" w:date="2014-07-13T11:16:00Z" w:initials="JO">
    <w:p w14:paraId="01486471" w14:textId="34549612" w:rsidR="009C6891" w:rsidRDefault="009C6891">
      <w:pPr>
        <w:pStyle w:val="CommentText"/>
      </w:pPr>
      <w:r>
        <w:rPr>
          <w:rStyle w:val="CommentReference"/>
        </w:rPr>
        <w:annotationRef/>
      </w:r>
      <w:r>
        <w:t>Idem????</w:t>
      </w:r>
    </w:p>
  </w:comment>
  <w:comment w:id="776" w:author="Joao Fernando Oliveira" w:date="2014-07-13T11:21:00Z" w:initials="JO">
    <w:p w14:paraId="2686C3E6" w14:textId="727E262B" w:rsidR="009C6891" w:rsidRDefault="009C6891">
      <w:pPr>
        <w:pStyle w:val="CommentText"/>
      </w:pPr>
      <w:r>
        <w:rPr>
          <w:rStyle w:val="CommentReference"/>
        </w:rPr>
        <w:annotationRef/>
      </w:r>
      <w:r>
        <w:t>AMPLIAR, FONTE MUITO PEQUENA, colocar nome e nro e referenciar no texto..</w:t>
      </w:r>
    </w:p>
  </w:comment>
  <w:comment w:id="785" w:author="Joao Fernando Oliveira" w:date="2014-07-13T11:24:00Z" w:initials="JO">
    <w:p w14:paraId="3AF6663E" w14:textId="2A96D4BC" w:rsidR="009C6891" w:rsidRDefault="009C6891">
      <w:pPr>
        <w:pStyle w:val="CommentText"/>
      </w:pPr>
      <w:r>
        <w:rPr>
          <w:rStyle w:val="CommentReference"/>
        </w:rPr>
        <w:annotationRef/>
      </w:r>
      <w:r>
        <w:t>Colocar titulo, nro e referenciar no texto</w:t>
      </w:r>
    </w:p>
  </w:comment>
  <w:comment w:id="791" w:author="Joao Fernando Oliveira" w:date="2014-07-13T11:26:00Z" w:initials="JO">
    <w:p w14:paraId="3E4A15F0" w14:textId="501E54ED" w:rsidR="009C6891" w:rsidRDefault="009C6891">
      <w:pPr>
        <w:pStyle w:val="CommentText"/>
      </w:pPr>
      <w:r>
        <w:rPr>
          <w:rStyle w:val="CommentReference"/>
        </w:rPr>
        <w:annotationRef/>
      </w:r>
      <w:r>
        <w:t>Colocar titulo, nro e referenciar no texto</w:t>
      </w:r>
    </w:p>
  </w:comment>
  <w:comment w:id="794" w:author="Joao Fernando Oliveira" w:date="2014-07-13T11:27:00Z" w:initials="JO">
    <w:p w14:paraId="49DD4D5C" w14:textId="166108BC" w:rsidR="009C6891" w:rsidRDefault="009C6891">
      <w:pPr>
        <w:pStyle w:val="CommentText"/>
      </w:pPr>
      <w:r>
        <w:rPr>
          <w:rStyle w:val="CommentReference"/>
        </w:rPr>
        <w:annotationRef/>
      </w:r>
      <w:r>
        <w:t>Colocar titulo na tabela, nro e referenciar no texto</w:t>
      </w:r>
    </w:p>
  </w:comment>
  <w:comment w:id="818" w:author="Joao Fernando Oliveira" w:date="2014-07-13T11:31:00Z" w:initials="JO">
    <w:p w14:paraId="4B2FB3F4" w14:textId="25919D99" w:rsidR="009C6891" w:rsidRDefault="009C6891">
      <w:pPr>
        <w:pStyle w:val="CommentText"/>
      </w:pPr>
      <w:r>
        <w:rPr>
          <w:rStyle w:val="CommentReference"/>
        </w:rPr>
        <w:annotationRef/>
      </w:r>
      <w:r>
        <w:t>idem</w:t>
      </w:r>
    </w:p>
  </w:comment>
  <w:comment w:id="819" w:author="Joao Fernando Oliveira" w:date="2014-07-13T11:31:00Z" w:initials="JO">
    <w:p w14:paraId="5E57B37F" w14:textId="7E90672B" w:rsidR="009C6891" w:rsidRDefault="009C6891">
      <w:pPr>
        <w:pStyle w:val="CommentText"/>
      </w:pPr>
      <w:r>
        <w:rPr>
          <w:rStyle w:val="CommentReference"/>
        </w:rPr>
        <w:annotationRef/>
      </w:r>
      <w:r>
        <w:t>idem</w:t>
      </w:r>
    </w:p>
  </w:comment>
  <w:comment w:id="821" w:author="Joao Fernando Oliveira" w:date="2014-07-13T11:32:00Z" w:initials="JO">
    <w:p w14:paraId="2466F2AE" w14:textId="06A36C9F" w:rsidR="009C6891" w:rsidRDefault="009C6891">
      <w:pPr>
        <w:pStyle w:val="CommentText"/>
      </w:pPr>
      <w:r>
        <w:rPr>
          <w:rStyle w:val="CommentReference"/>
        </w:rPr>
        <w:annotationRef/>
      </w:r>
      <w:r>
        <w:t>idem</w:t>
      </w:r>
    </w:p>
  </w:comment>
  <w:comment w:id="990" w:author="Joao Fernando Oliveira" w:date="2014-07-13T11:51:00Z" w:initials="JO">
    <w:p w14:paraId="07B6D8B8" w14:textId="5D6D8ACE" w:rsidR="00DB3BBC" w:rsidRDefault="00DB3BBC">
      <w:pPr>
        <w:pStyle w:val="CommentText"/>
      </w:pPr>
      <w:r>
        <w:rPr>
          <w:rStyle w:val="CommentReference"/>
        </w:rPr>
        <w:annotationRef/>
      </w:r>
      <w:r>
        <w:t>precisa ainda citar essas referencias</w:t>
      </w:r>
      <w:bookmarkStart w:id="991" w:name="_GoBack"/>
      <w:bookmarkEnd w:id="991"/>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18108DC" w14:textId="77777777" w:rsidR="009C6891" w:rsidRDefault="009C6891">
      <w:pPr>
        <w:spacing w:after="0" w:line="240" w:lineRule="auto"/>
      </w:pPr>
      <w:r>
        <w:separator/>
      </w:r>
    </w:p>
  </w:endnote>
  <w:endnote w:type="continuationSeparator" w:id="0">
    <w:p w14:paraId="60E9C110" w14:textId="77777777" w:rsidR="009C6891" w:rsidRDefault="009C68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WenQuanYi Micro Hei">
    <w:charset w:val="80"/>
    <w:family w:val="auto"/>
    <w:pitch w:val="variable"/>
  </w:font>
  <w:font w:name="Lohit Hindi">
    <w:altName w:val="MS Mincho"/>
    <w:charset w:val="80"/>
    <w:family w:val="auto"/>
    <w:pitch w:val="variable"/>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878C2" w14:textId="77777777" w:rsidR="009C6891" w:rsidRDefault="009C6891" w:rsidP="00CD528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8D88BD" w14:textId="77777777" w:rsidR="009C6891" w:rsidRDefault="009C6891"/>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4AA506" w14:textId="77777777" w:rsidR="009C6891" w:rsidRDefault="009C6891" w:rsidP="00CD528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B3BBC">
      <w:rPr>
        <w:rStyle w:val="PageNumber"/>
        <w:noProof/>
      </w:rPr>
      <w:t>79</w:t>
    </w:r>
    <w:r>
      <w:rPr>
        <w:rStyle w:val="PageNumber"/>
      </w:rPr>
      <w:fldChar w:fldCharType="end"/>
    </w:r>
  </w:p>
  <w:p w14:paraId="52A99525" w14:textId="77777777" w:rsidR="009C6891" w:rsidRDefault="009C6891">
    <w:r>
      <w:rPr>
        <w:noProof/>
        <w:lang w:val="en-US" w:eastAsia="en-US"/>
      </w:rPr>
      <mc:AlternateContent>
        <mc:Choice Requires="wps">
          <w:drawing>
            <wp:anchor distT="0" distB="0" distL="0" distR="0" simplePos="0" relativeHeight="251657728" behindDoc="0" locked="0" layoutInCell="1" allowOverlap="1" wp14:anchorId="3C34F66C" wp14:editId="56DE63C7">
              <wp:simplePos x="0" y="0"/>
              <wp:positionH relativeFrom="margin">
                <wp:align>center</wp:align>
              </wp:positionH>
              <wp:positionV relativeFrom="paragraph">
                <wp:posOffset>635</wp:posOffset>
              </wp:positionV>
              <wp:extent cx="626110" cy="169545"/>
              <wp:effectExtent l="0" t="0" r="0" b="0"/>
              <wp:wrapSquare wrapText="larges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10" cy="169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9A15FA" w14:textId="77777777" w:rsidR="009C6891" w:rsidRDefault="009C6891" w:rsidP="00F97A98">
                          <w:pPr>
                            <w:ind w:firstLin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0;margin-top:.05pt;width:49.3pt;height:13.35pt;z-index:25165772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" stroked="f">
              <v:fill opacity="0"/>
              <v:textbox inset="0,0,0,0">
                <w:txbxContent>
                  <w:p w14:paraId="179A15FA" w14:textId="77777777" w:rsidR="009C6891" w:rsidRDefault="009C6891" w:rsidP="00F97A98">
                    <w:pPr>
                      <w:ind w:firstLine="0"/>
                    </w:pPr>
                  </w:p>
                </w:txbxContent>
              </v:textbox>
              <w10:wrap type="square" side="largest" anchorx="margin"/>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DE183" w14:textId="77777777" w:rsidR="009C6891" w:rsidRDefault="009C689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E48B820" w14:textId="77777777" w:rsidR="009C6891" w:rsidRDefault="009C6891">
      <w:pPr>
        <w:spacing w:after="0" w:line="240" w:lineRule="auto"/>
      </w:pPr>
      <w:r>
        <w:separator/>
      </w:r>
    </w:p>
  </w:footnote>
  <w:footnote w:type="continuationSeparator" w:id="0">
    <w:p w14:paraId="59A361B1" w14:textId="77777777" w:rsidR="009C6891" w:rsidRDefault="009C689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771F9" w14:textId="77777777" w:rsidR="009C6891" w:rsidRDefault="009C689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B16A9" w14:textId="77777777" w:rsidR="009C6891" w:rsidRDefault="009C6891"/>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2A5B78" w14:textId="77777777" w:rsidR="009C6891" w:rsidRDefault="009C689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1D"/>
    <w:multiLevelType w:val="multilevel"/>
    <w:tmpl w:val="8CB0D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2944528"/>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multilevel"/>
    <w:tmpl w:val="9B582E86"/>
    <w:lvl w:ilvl="0">
      <w:start w:val="1"/>
      <w:numFmt w:val="decimal"/>
      <w:suff w:val="space"/>
      <w:lvlText w:val="Capítulo %1:"/>
      <w:lvlJc w:val="left"/>
      <w:pPr>
        <w:tabs>
          <w:tab w:val="num" w:pos="0"/>
        </w:tabs>
        <w:ind w:left="432" w:hanging="432"/>
      </w:pPr>
      <w:rPr>
        <w:sz w:val="32"/>
        <w:szCs w:val="32"/>
      </w:rPr>
    </w:lvl>
    <w:lvl w:ilvl="1">
      <w:start w:val="1"/>
      <w:numFmt w:val="decimal"/>
      <w:pStyle w:val="Heading2"/>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suff w:val="space"/>
      <w:lvlText w:val="%1.%2.%3.%4:"/>
      <w:lvlJc w:val="left"/>
      <w:pPr>
        <w:tabs>
          <w:tab w:val="num" w:pos="0"/>
        </w:tabs>
        <w:ind w:left="864" w:hanging="864"/>
      </w:pPr>
    </w:lvl>
    <w:lvl w:ilvl="4">
      <w:start w:val="1"/>
      <w:numFmt w:val="decimal"/>
      <w:suff w:val="space"/>
      <w:lvlText w:val="%1.%2.%3.%4.%5:"/>
      <w:lvlJc w:val="left"/>
      <w:pPr>
        <w:tabs>
          <w:tab w:val="num" w:pos="0"/>
        </w:tabs>
        <w:ind w:left="1008" w:hanging="1008"/>
      </w:pPr>
    </w:lvl>
    <w:lvl w:ilvl="5">
      <w:start w:val="1"/>
      <w:numFmt w:val="decimal"/>
      <w:suff w:val="space"/>
      <w:lvlText w:val="%1.%2.%3.%4.%5.%6:"/>
      <w:lvlJc w:val="left"/>
      <w:pPr>
        <w:tabs>
          <w:tab w:val="num" w:pos="0"/>
        </w:tabs>
        <w:ind w:left="1152" w:hanging="1152"/>
      </w:pPr>
    </w:lvl>
    <w:lvl w:ilvl="6">
      <w:start w:val="1"/>
      <w:numFmt w:val="decimal"/>
      <w:suff w:val="space"/>
      <w:lvlText w:val="%1.%2.%3.%4.%5.%6.%7:"/>
      <w:lvlJc w:val="left"/>
      <w:pPr>
        <w:tabs>
          <w:tab w:val="num" w:pos="0"/>
        </w:tabs>
        <w:ind w:left="1296" w:hanging="1296"/>
      </w:pPr>
    </w:lvl>
    <w:lvl w:ilvl="7">
      <w:start w:val="1"/>
      <w:numFmt w:val="decimal"/>
      <w:suff w:val="space"/>
      <w:lvlText w:val="%1.%2.%3.%4.%5.%6.%7.%8:"/>
      <w:lvlJc w:val="left"/>
      <w:pPr>
        <w:tabs>
          <w:tab w:val="num" w:pos="0"/>
        </w:tabs>
        <w:ind w:left="1440" w:hanging="1440"/>
      </w:pPr>
    </w:lvl>
    <w:lvl w:ilvl="8">
      <w:start w:val="1"/>
      <w:numFmt w:val="decimal"/>
      <w:suff w:val="space"/>
      <w:lvlText w:val="%1.%2.%3.%4.%5.%6.%7.%8.%9:"/>
      <w:lvlJc w:val="left"/>
      <w:pPr>
        <w:tabs>
          <w:tab w:val="num" w:pos="0"/>
        </w:tabs>
        <w:ind w:left="1584" w:hanging="1584"/>
      </w:pPr>
    </w:lvl>
  </w:abstractNum>
  <w:abstractNum w:abstractNumId="3">
    <w:nsid w:val="00F26207"/>
    <w:multiLevelType w:val="hybridMultilevel"/>
    <w:tmpl w:val="DE32B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2A65087"/>
    <w:multiLevelType w:val="hybridMultilevel"/>
    <w:tmpl w:val="19F885AA"/>
    <w:lvl w:ilvl="0" w:tplc="CED6623A">
      <w:start w:val="1"/>
      <w:numFmt w:val="decimal"/>
      <w:lvlText w:val="%1."/>
      <w:lvlJc w:val="left"/>
      <w:pPr>
        <w:ind w:left="1080" w:hanging="360"/>
      </w:pPr>
      <w:rPr>
        <w:rFonts w:hint="default"/>
      </w:r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5">
    <w:nsid w:val="03976E07"/>
    <w:multiLevelType w:val="hybridMultilevel"/>
    <w:tmpl w:val="AE42AB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42A6E1C"/>
    <w:multiLevelType w:val="hybridMultilevel"/>
    <w:tmpl w:val="CAF6E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D720E3"/>
    <w:multiLevelType w:val="hybridMultilevel"/>
    <w:tmpl w:val="B2783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AC13368"/>
    <w:multiLevelType w:val="hybridMultilevel"/>
    <w:tmpl w:val="C17425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BC35B12"/>
    <w:multiLevelType w:val="hybridMultilevel"/>
    <w:tmpl w:val="C3540F74"/>
    <w:lvl w:ilvl="0" w:tplc="CDF823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0EA2112D"/>
    <w:multiLevelType w:val="hybridMultilevel"/>
    <w:tmpl w:val="557E3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6B1CD5"/>
    <w:multiLevelType w:val="hybridMultilevel"/>
    <w:tmpl w:val="7F1A74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A817E2C"/>
    <w:multiLevelType w:val="hybridMultilevel"/>
    <w:tmpl w:val="616033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0C566FF"/>
    <w:multiLevelType w:val="hybridMultilevel"/>
    <w:tmpl w:val="AB4E6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A76FC5"/>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E0F3CAF"/>
    <w:multiLevelType w:val="hybridMultilevel"/>
    <w:tmpl w:val="790E6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1F40CC7"/>
    <w:multiLevelType w:val="hybridMultilevel"/>
    <w:tmpl w:val="D0F834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AC3ACA"/>
    <w:multiLevelType w:val="hybridMultilevel"/>
    <w:tmpl w:val="1A463C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9443689"/>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C8918EF"/>
    <w:multiLevelType w:val="hybridMultilevel"/>
    <w:tmpl w:val="85FA54CC"/>
    <w:lvl w:ilvl="0" w:tplc="204A13FA">
      <w:start w:val="1"/>
      <w:numFmt w:val="bullet"/>
      <w:lvlText w:val=""/>
      <w:lvlJc w:val="left"/>
      <w:pPr>
        <w:ind w:left="2520" w:hanging="360"/>
      </w:pPr>
      <w:rPr>
        <w:rFonts w:ascii="Symbol" w:eastAsia="Times New Roman" w:hAnsi="Symbol" w:cs="Tahoma"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F6127CD"/>
    <w:multiLevelType w:val="hybridMultilevel"/>
    <w:tmpl w:val="5E7051E4"/>
    <w:lvl w:ilvl="0" w:tplc="CED6623A">
      <w:start w:val="1"/>
      <w:numFmt w:val="decimal"/>
      <w:lvlText w:val="%1."/>
      <w:lvlJc w:val="left"/>
      <w:pPr>
        <w:ind w:left="1080" w:hanging="360"/>
      </w:pPr>
      <w:rPr>
        <w:rFonts w:hint="default"/>
      </w:r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21">
    <w:nsid w:val="498245B8"/>
    <w:multiLevelType w:val="hybridMultilevel"/>
    <w:tmpl w:val="FE883EF2"/>
    <w:lvl w:ilvl="0" w:tplc="CED6623A">
      <w:start w:val="1"/>
      <w:numFmt w:val="decimal"/>
      <w:lvlText w:val="%1."/>
      <w:lvlJc w:val="left"/>
      <w:pPr>
        <w:ind w:left="1072" w:hanging="360"/>
      </w:pPr>
      <w:rPr>
        <w:rFonts w:hint="default"/>
      </w:rPr>
    </w:lvl>
    <w:lvl w:ilvl="1" w:tplc="04090019">
      <w:start w:val="1"/>
      <w:numFmt w:val="lowerLetter"/>
      <w:lvlText w:val="%2."/>
      <w:lvlJc w:val="left"/>
      <w:pPr>
        <w:ind w:left="1792" w:hanging="360"/>
      </w:pPr>
    </w:lvl>
    <w:lvl w:ilvl="2" w:tplc="0409001B" w:tentative="1">
      <w:start w:val="1"/>
      <w:numFmt w:val="lowerRoman"/>
      <w:lvlText w:val="%3."/>
      <w:lvlJc w:val="right"/>
      <w:pPr>
        <w:ind w:left="2512" w:hanging="180"/>
      </w:pPr>
    </w:lvl>
    <w:lvl w:ilvl="3" w:tplc="0409000F" w:tentative="1">
      <w:start w:val="1"/>
      <w:numFmt w:val="decimal"/>
      <w:lvlText w:val="%4."/>
      <w:lvlJc w:val="left"/>
      <w:pPr>
        <w:ind w:left="3232" w:hanging="360"/>
      </w:pPr>
    </w:lvl>
    <w:lvl w:ilvl="4" w:tplc="04090019" w:tentative="1">
      <w:start w:val="1"/>
      <w:numFmt w:val="lowerLetter"/>
      <w:lvlText w:val="%5."/>
      <w:lvlJc w:val="left"/>
      <w:pPr>
        <w:ind w:left="3952" w:hanging="360"/>
      </w:pPr>
    </w:lvl>
    <w:lvl w:ilvl="5" w:tplc="0409001B" w:tentative="1">
      <w:start w:val="1"/>
      <w:numFmt w:val="lowerRoman"/>
      <w:lvlText w:val="%6."/>
      <w:lvlJc w:val="right"/>
      <w:pPr>
        <w:ind w:left="4672" w:hanging="180"/>
      </w:pPr>
    </w:lvl>
    <w:lvl w:ilvl="6" w:tplc="0409000F" w:tentative="1">
      <w:start w:val="1"/>
      <w:numFmt w:val="decimal"/>
      <w:lvlText w:val="%7."/>
      <w:lvlJc w:val="left"/>
      <w:pPr>
        <w:ind w:left="5392" w:hanging="360"/>
      </w:pPr>
    </w:lvl>
    <w:lvl w:ilvl="7" w:tplc="04090019" w:tentative="1">
      <w:start w:val="1"/>
      <w:numFmt w:val="lowerLetter"/>
      <w:lvlText w:val="%8."/>
      <w:lvlJc w:val="left"/>
      <w:pPr>
        <w:ind w:left="6112" w:hanging="360"/>
      </w:pPr>
    </w:lvl>
    <w:lvl w:ilvl="8" w:tplc="0409001B" w:tentative="1">
      <w:start w:val="1"/>
      <w:numFmt w:val="lowerRoman"/>
      <w:lvlText w:val="%9."/>
      <w:lvlJc w:val="right"/>
      <w:pPr>
        <w:ind w:left="6832" w:hanging="180"/>
      </w:pPr>
    </w:lvl>
  </w:abstractNum>
  <w:abstractNum w:abstractNumId="22">
    <w:nsid w:val="4C2B5512"/>
    <w:multiLevelType w:val="hybridMultilevel"/>
    <w:tmpl w:val="DB282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A92846"/>
    <w:multiLevelType w:val="hybridMultilevel"/>
    <w:tmpl w:val="A09CE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5FB4154"/>
    <w:multiLevelType w:val="hybridMultilevel"/>
    <w:tmpl w:val="F1DE7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B661D55"/>
    <w:multiLevelType w:val="hybridMultilevel"/>
    <w:tmpl w:val="1E0AC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2B442F"/>
    <w:multiLevelType w:val="hybridMultilevel"/>
    <w:tmpl w:val="458EA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6CA107F"/>
    <w:multiLevelType w:val="hybridMultilevel"/>
    <w:tmpl w:val="3BAC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CB359B"/>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F737135"/>
    <w:multiLevelType w:val="hybridMultilevel"/>
    <w:tmpl w:val="9E5CC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F8211CE"/>
    <w:multiLevelType w:val="hybridMultilevel"/>
    <w:tmpl w:val="69927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1CC67EE"/>
    <w:multiLevelType w:val="hybridMultilevel"/>
    <w:tmpl w:val="EB8A9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4A40FB7"/>
    <w:multiLevelType w:val="hybridMultilevel"/>
    <w:tmpl w:val="A89CEB08"/>
    <w:lvl w:ilvl="0" w:tplc="892492A8">
      <w:start w:val="1"/>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5B853FE"/>
    <w:multiLevelType w:val="hybridMultilevel"/>
    <w:tmpl w:val="72685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80E0C34"/>
    <w:multiLevelType w:val="hybridMultilevel"/>
    <w:tmpl w:val="7ECCB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8A51378"/>
    <w:multiLevelType w:val="hybridMultilevel"/>
    <w:tmpl w:val="46A21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CD258FF"/>
    <w:multiLevelType w:val="hybridMultilevel"/>
    <w:tmpl w:val="09D8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9"/>
  </w:num>
  <w:num w:numId="4">
    <w:abstractNumId w:val="13"/>
  </w:num>
  <w:num w:numId="5">
    <w:abstractNumId w:val="32"/>
  </w:num>
  <w:num w:numId="6">
    <w:abstractNumId w:val="8"/>
  </w:num>
  <w:num w:numId="7">
    <w:abstractNumId w:val="31"/>
  </w:num>
  <w:num w:numId="8">
    <w:abstractNumId w:val="33"/>
  </w:num>
  <w:num w:numId="9">
    <w:abstractNumId w:val="7"/>
  </w:num>
  <w:num w:numId="10">
    <w:abstractNumId w:val="6"/>
  </w:num>
  <w:num w:numId="11">
    <w:abstractNumId w:val="30"/>
  </w:num>
  <w:num w:numId="12">
    <w:abstractNumId w:val="24"/>
  </w:num>
  <w:num w:numId="13">
    <w:abstractNumId w:val="3"/>
  </w:num>
  <w:num w:numId="14">
    <w:abstractNumId w:val="25"/>
  </w:num>
  <w:num w:numId="15">
    <w:abstractNumId w:val="36"/>
  </w:num>
  <w:num w:numId="16">
    <w:abstractNumId w:val="27"/>
  </w:num>
  <w:num w:numId="17">
    <w:abstractNumId w:val="10"/>
  </w:num>
  <w:num w:numId="18">
    <w:abstractNumId w:val="34"/>
  </w:num>
  <w:num w:numId="19">
    <w:abstractNumId w:val="1"/>
  </w:num>
  <w:num w:numId="20">
    <w:abstractNumId w:val="22"/>
  </w:num>
  <w:num w:numId="21">
    <w:abstractNumId w:val="0"/>
  </w:num>
  <w:num w:numId="22">
    <w:abstractNumId w:val="11"/>
  </w:num>
  <w:num w:numId="23">
    <w:abstractNumId w:val="17"/>
  </w:num>
  <w:num w:numId="24">
    <w:abstractNumId w:val="28"/>
  </w:num>
  <w:num w:numId="25">
    <w:abstractNumId w:val="21"/>
  </w:num>
  <w:num w:numId="26">
    <w:abstractNumId w:val="5"/>
  </w:num>
  <w:num w:numId="27">
    <w:abstractNumId w:val="12"/>
  </w:num>
  <w:num w:numId="28">
    <w:abstractNumId w:val="23"/>
  </w:num>
  <w:num w:numId="29">
    <w:abstractNumId w:val="4"/>
  </w:num>
  <w:num w:numId="30">
    <w:abstractNumId w:val="20"/>
  </w:num>
  <w:num w:numId="31">
    <w:abstractNumId w:val="9"/>
  </w:num>
  <w:num w:numId="32">
    <w:abstractNumId w:val="14"/>
  </w:num>
  <w:num w:numId="33">
    <w:abstractNumId w:val="15"/>
  </w:num>
  <w:num w:numId="34">
    <w:abstractNumId w:val="35"/>
  </w:num>
  <w:num w:numId="35">
    <w:abstractNumId w:val="16"/>
  </w:num>
  <w:num w:numId="36">
    <w:abstractNumId w:val="26"/>
  </w:num>
  <w:num w:numId="37">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3"/>
  <w:doNotDisplayPageBoundaries/>
  <w:displayBackgroundShape/>
  <w:embedSystemFonts/>
  <w:trackRevision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avePreviewPicture/>
  <w:hdrShapeDefaults>
    <o:shapedefaults v:ext="edit" spidmax="307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45C"/>
    <w:rsid w:val="000007AB"/>
    <w:rsid w:val="000015B3"/>
    <w:rsid w:val="00001857"/>
    <w:rsid w:val="00001E92"/>
    <w:rsid w:val="00001EFC"/>
    <w:rsid w:val="000024D0"/>
    <w:rsid w:val="00002735"/>
    <w:rsid w:val="0000451A"/>
    <w:rsid w:val="00004633"/>
    <w:rsid w:val="00006201"/>
    <w:rsid w:val="00006AD3"/>
    <w:rsid w:val="00006D7A"/>
    <w:rsid w:val="00006F09"/>
    <w:rsid w:val="000073F9"/>
    <w:rsid w:val="0000740F"/>
    <w:rsid w:val="00007DE3"/>
    <w:rsid w:val="00010354"/>
    <w:rsid w:val="000106EF"/>
    <w:rsid w:val="000114B3"/>
    <w:rsid w:val="00011919"/>
    <w:rsid w:val="00011C91"/>
    <w:rsid w:val="000124F2"/>
    <w:rsid w:val="00013D6E"/>
    <w:rsid w:val="00014AE7"/>
    <w:rsid w:val="00015346"/>
    <w:rsid w:val="000159CA"/>
    <w:rsid w:val="00016285"/>
    <w:rsid w:val="0001640D"/>
    <w:rsid w:val="00016C69"/>
    <w:rsid w:val="00016D7A"/>
    <w:rsid w:val="00017E32"/>
    <w:rsid w:val="000201CB"/>
    <w:rsid w:val="00020C4D"/>
    <w:rsid w:val="00021136"/>
    <w:rsid w:val="000211A3"/>
    <w:rsid w:val="00021359"/>
    <w:rsid w:val="00022D48"/>
    <w:rsid w:val="000250F1"/>
    <w:rsid w:val="000252F9"/>
    <w:rsid w:val="000277BA"/>
    <w:rsid w:val="00027D04"/>
    <w:rsid w:val="000304A8"/>
    <w:rsid w:val="00031E4F"/>
    <w:rsid w:val="000323B5"/>
    <w:rsid w:val="0003268F"/>
    <w:rsid w:val="0003476B"/>
    <w:rsid w:val="00034DA8"/>
    <w:rsid w:val="000358C7"/>
    <w:rsid w:val="00035E21"/>
    <w:rsid w:val="000369D1"/>
    <w:rsid w:val="00036F3C"/>
    <w:rsid w:val="00037B48"/>
    <w:rsid w:val="000401F6"/>
    <w:rsid w:val="00040D83"/>
    <w:rsid w:val="00041296"/>
    <w:rsid w:val="00041EE4"/>
    <w:rsid w:val="00042248"/>
    <w:rsid w:val="00042550"/>
    <w:rsid w:val="000425F5"/>
    <w:rsid w:val="0004279C"/>
    <w:rsid w:val="00042B39"/>
    <w:rsid w:val="00042F4D"/>
    <w:rsid w:val="0004302D"/>
    <w:rsid w:val="0004349A"/>
    <w:rsid w:val="00043588"/>
    <w:rsid w:val="00043C78"/>
    <w:rsid w:val="00044005"/>
    <w:rsid w:val="0004414F"/>
    <w:rsid w:val="000445B7"/>
    <w:rsid w:val="00044DE1"/>
    <w:rsid w:val="00045421"/>
    <w:rsid w:val="000457EC"/>
    <w:rsid w:val="0004677D"/>
    <w:rsid w:val="0005088D"/>
    <w:rsid w:val="0005088E"/>
    <w:rsid w:val="00050E92"/>
    <w:rsid w:val="0005100A"/>
    <w:rsid w:val="00051EF0"/>
    <w:rsid w:val="000529FE"/>
    <w:rsid w:val="00052DDD"/>
    <w:rsid w:val="0005310F"/>
    <w:rsid w:val="000536A2"/>
    <w:rsid w:val="00053F0C"/>
    <w:rsid w:val="0005447F"/>
    <w:rsid w:val="00054BFE"/>
    <w:rsid w:val="0005604E"/>
    <w:rsid w:val="00056353"/>
    <w:rsid w:val="0005677F"/>
    <w:rsid w:val="00056AF8"/>
    <w:rsid w:val="00060220"/>
    <w:rsid w:val="00060887"/>
    <w:rsid w:val="00060945"/>
    <w:rsid w:val="00060D06"/>
    <w:rsid w:val="000614AB"/>
    <w:rsid w:val="000618EC"/>
    <w:rsid w:val="00062BE7"/>
    <w:rsid w:val="0006407F"/>
    <w:rsid w:val="000652D3"/>
    <w:rsid w:val="00065B98"/>
    <w:rsid w:val="00065C65"/>
    <w:rsid w:val="00065F18"/>
    <w:rsid w:val="00066E5F"/>
    <w:rsid w:val="00067AAE"/>
    <w:rsid w:val="00067E24"/>
    <w:rsid w:val="00070BAA"/>
    <w:rsid w:val="00070C27"/>
    <w:rsid w:val="00071543"/>
    <w:rsid w:val="000724B8"/>
    <w:rsid w:val="00072BDF"/>
    <w:rsid w:val="0007353E"/>
    <w:rsid w:val="00073E14"/>
    <w:rsid w:val="000743D1"/>
    <w:rsid w:val="00075196"/>
    <w:rsid w:val="00075511"/>
    <w:rsid w:val="000765A9"/>
    <w:rsid w:val="000766A9"/>
    <w:rsid w:val="000770C3"/>
    <w:rsid w:val="0007764E"/>
    <w:rsid w:val="00080D9E"/>
    <w:rsid w:val="000814CA"/>
    <w:rsid w:val="00083111"/>
    <w:rsid w:val="000852B5"/>
    <w:rsid w:val="00085C96"/>
    <w:rsid w:val="00086605"/>
    <w:rsid w:val="0008706D"/>
    <w:rsid w:val="0008788D"/>
    <w:rsid w:val="00087E1F"/>
    <w:rsid w:val="0009199A"/>
    <w:rsid w:val="00091C9B"/>
    <w:rsid w:val="00091F57"/>
    <w:rsid w:val="000923FB"/>
    <w:rsid w:val="000926A9"/>
    <w:rsid w:val="00092DC0"/>
    <w:rsid w:val="00093640"/>
    <w:rsid w:val="000937B0"/>
    <w:rsid w:val="0009442E"/>
    <w:rsid w:val="0009457E"/>
    <w:rsid w:val="0009546E"/>
    <w:rsid w:val="00096AF7"/>
    <w:rsid w:val="00096D74"/>
    <w:rsid w:val="00097306"/>
    <w:rsid w:val="000974D8"/>
    <w:rsid w:val="00097630"/>
    <w:rsid w:val="00097999"/>
    <w:rsid w:val="000979E0"/>
    <w:rsid w:val="00097BFF"/>
    <w:rsid w:val="000A049B"/>
    <w:rsid w:val="000A0B1B"/>
    <w:rsid w:val="000A1036"/>
    <w:rsid w:val="000A15A7"/>
    <w:rsid w:val="000A1BED"/>
    <w:rsid w:val="000A2857"/>
    <w:rsid w:val="000A2AA3"/>
    <w:rsid w:val="000A34C7"/>
    <w:rsid w:val="000A3979"/>
    <w:rsid w:val="000A3B8F"/>
    <w:rsid w:val="000A3E74"/>
    <w:rsid w:val="000A51D2"/>
    <w:rsid w:val="000A6094"/>
    <w:rsid w:val="000A6AA5"/>
    <w:rsid w:val="000A6E15"/>
    <w:rsid w:val="000A7134"/>
    <w:rsid w:val="000A7ABD"/>
    <w:rsid w:val="000A7F83"/>
    <w:rsid w:val="000B0A08"/>
    <w:rsid w:val="000B1F7C"/>
    <w:rsid w:val="000B211C"/>
    <w:rsid w:val="000B2489"/>
    <w:rsid w:val="000B345A"/>
    <w:rsid w:val="000B3A2D"/>
    <w:rsid w:val="000B4BEB"/>
    <w:rsid w:val="000B5767"/>
    <w:rsid w:val="000B5ED7"/>
    <w:rsid w:val="000B6765"/>
    <w:rsid w:val="000C147B"/>
    <w:rsid w:val="000C16F2"/>
    <w:rsid w:val="000C199D"/>
    <w:rsid w:val="000C1B2C"/>
    <w:rsid w:val="000C1CB4"/>
    <w:rsid w:val="000C1FBA"/>
    <w:rsid w:val="000C26C0"/>
    <w:rsid w:val="000C325E"/>
    <w:rsid w:val="000C33A0"/>
    <w:rsid w:val="000C33AA"/>
    <w:rsid w:val="000C532A"/>
    <w:rsid w:val="000C6D08"/>
    <w:rsid w:val="000C6D68"/>
    <w:rsid w:val="000C71F7"/>
    <w:rsid w:val="000C78D9"/>
    <w:rsid w:val="000C7E0C"/>
    <w:rsid w:val="000D075A"/>
    <w:rsid w:val="000D103B"/>
    <w:rsid w:val="000D1612"/>
    <w:rsid w:val="000D1E38"/>
    <w:rsid w:val="000D2356"/>
    <w:rsid w:val="000D241B"/>
    <w:rsid w:val="000D271A"/>
    <w:rsid w:val="000D2F2A"/>
    <w:rsid w:val="000D4114"/>
    <w:rsid w:val="000D445D"/>
    <w:rsid w:val="000D5379"/>
    <w:rsid w:val="000D65BC"/>
    <w:rsid w:val="000E0788"/>
    <w:rsid w:val="000E1AD0"/>
    <w:rsid w:val="000E2542"/>
    <w:rsid w:val="000E45BD"/>
    <w:rsid w:val="000E46A5"/>
    <w:rsid w:val="000E483F"/>
    <w:rsid w:val="000E50E7"/>
    <w:rsid w:val="000E5254"/>
    <w:rsid w:val="000E5800"/>
    <w:rsid w:val="000E6FBF"/>
    <w:rsid w:val="000E7730"/>
    <w:rsid w:val="000F017E"/>
    <w:rsid w:val="000F09B9"/>
    <w:rsid w:val="000F116A"/>
    <w:rsid w:val="000F1CE8"/>
    <w:rsid w:val="000F23F5"/>
    <w:rsid w:val="000F36E8"/>
    <w:rsid w:val="000F3A68"/>
    <w:rsid w:val="000F4F46"/>
    <w:rsid w:val="000F4F79"/>
    <w:rsid w:val="000F5F4F"/>
    <w:rsid w:val="000F5FAF"/>
    <w:rsid w:val="000F6394"/>
    <w:rsid w:val="000F64F6"/>
    <w:rsid w:val="000F7346"/>
    <w:rsid w:val="000F7BB0"/>
    <w:rsid w:val="00100657"/>
    <w:rsid w:val="00100F42"/>
    <w:rsid w:val="00101111"/>
    <w:rsid w:val="001011DF"/>
    <w:rsid w:val="00101784"/>
    <w:rsid w:val="00103C9E"/>
    <w:rsid w:val="00103FBB"/>
    <w:rsid w:val="00105887"/>
    <w:rsid w:val="001059EC"/>
    <w:rsid w:val="00105A4C"/>
    <w:rsid w:val="001062BA"/>
    <w:rsid w:val="0010631A"/>
    <w:rsid w:val="0010652A"/>
    <w:rsid w:val="00106AF2"/>
    <w:rsid w:val="001072C1"/>
    <w:rsid w:val="001077AB"/>
    <w:rsid w:val="00110BB6"/>
    <w:rsid w:val="00111005"/>
    <w:rsid w:val="00111226"/>
    <w:rsid w:val="00111377"/>
    <w:rsid w:val="00111D69"/>
    <w:rsid w:val="00112091"/>
    <w:rsid w:val="00112455"/>
    <w:rsid w:val="0011257E"/>
    <w:rsid w:val="00113419"/>
    <w:rsid w:val="00113A2A"/>
    <w:rsid w:val="001157A0"/>
    <w:rsid w:val="00115C9C"/>
    <w:rsid w:val="00116459"/>
    <w:rsid w:val="0011674C"/>
    <w:rsid w:val="00116F87"/>
    <w:rsid w:val="00117C89"/>
    <w:rsid w:val="00117DA4"/>
    <w:rsid w:val="001211B2"/>
    <w:rsid w:val="00121331"/>
    <w:rsid w:val="001217A0"/>
    <w:rsid w:val="00121A8A"/>
    <w:rsid w:val="0012287E"/>
    <w:rsid w:val="00123F50"/>
    <w:rsid w:val="0012486E"/>
    <w:rsid w:val="001250E7"/>
    <w:rsid w:val="001256B5"/>
    <w:rsid w:val="00125C13"/>
    <w:rsid w:val="001267BB"/>
    <w:rsid w:val="00127497"/>
    <w:rsid w:val="00127E17"/>
    <w:rsid w:val="0013060A"/>
    <w:rsid w:val="001319F6"/>
    <w:rsid w:val="00131B2F"/>
    <w:rsid w:val="00131E09"/>
    <w:rsid w:val="0013298C"/>
    <w:rsid w:val="00133681"/>
    <w:rsid w:val="001337F4"/>
    <w:rsid w:val="00133DB5"/>
    <w:rsid w:val="001345E8"/>
    <w:rsid w:val="0013462A"/>
    <w:rsid w:val="00135357"/>
    <w:rsid w:val="00135BF0"/>
    <w:rsid w:val="001367DA"/>
    <w:rsid w:val="001371CB"/>
    <w:rsid w:val="001374E4"/>
    <w:rsid w:val="00137786"/>
    <w:rsid w:val="00137C71"/>
    <w:rsid w:val="00140D1E"/>
    <w:rsid w:val="0014111D"/>
    <w:rsid w:val="001416DC"/>
    <w:rsid w:val="0014192E"/>
    <w:rsid w:val="00142683"/>
    <w:rsid w:val="00142FD3"/>
    <w:rsid w:val="00143136"/>
    <w:rsid w:val="00143680"/>
    <w:rsid w:val="00144928"/>
    <w:rsid w:val="00145223"/>
    <w:rsid w:val="0014567E"/>
    <w:rsid w:val="001456F9"/>
    <w:rsid w:val="0014594F"/>
    <w:rsid w:val="00145C4D"/>
    <w:rsid w:val="00147034"/>
    <w:rsid w:val="001472A4"/>
    <w:rsid w:val="001472A7"/>
    <w:rsid w:val="00147337"/>
    <w:rsid w:val="00147FED"/>
    <w:rsid w:val="00150C48"/>
    <w:rsid w:val="00152834"/>
    <w:rsid w:val="00152923"/>
    <w:rsid w:val="00152EC0"/>
    <w:rsid w:val="00153A97"/>
    <w:rsid w:val="00153EB0"/>
    <w:rsid w:val="00154123"/>
    <w:rsid w:val="00154435"/>
    <w:rsid w:val="0015526B"/>
    <w:rsid w:val="001578BA"/>
    <w:rsid w:val="00157F0F"/>
    <w:rsid w:val="001608B5"/>
    <w:rsid w:val="001608CC"/>
    <w:rsid w:val="001614F6"/>
    <w:rsid w:val="00161AAE"/>
    <w:rsid w:val="0016273C"/>
    <w:rsid w:val="00162DBA"/>
    <w:rsid w:val="00164326"/>
    <w:rsid w:val="0016475D"/>
    <w:rsid w:val="001648D2"/>
    <w:rsid w:val="0016612C"/>
    <w:rsid w:val="00166396"/>
    <w:rsid w:val="00167238"/>
    <w:rsid w:val="00167BB9"/>
    <w:rsid w:val="0017193F"/>
    <w:rsid w:val="001719F3"/>
    <w:rsid w:val="00171E3D"/>
    <w:rsid w:val="00172103"/>
    <w:rsid w:val="00172972"/>
    <w:rsid w:val="00172B27"/>
    <w:rsid w:val="0017471D"/>
    <w:rsid w:val="00175150"/>
    <w:rsid w:val="00176667"/>
    <w:rsid w:val="00176A0A"/>
    <w:rsid w:val="00176BF2"/>
    <w:rsid w:val="00176C3E"/>
    <w:rsid w:val="00176F67"/>
    <w:rsid w:val="00177505"/>
    <w:rsid w:val="001801C2"/>
    <w:rsid w:val="00181023"/>
    <w:rsid w:val="00182A28"/>
    <w:rsid w:val="00183779"/>
    <w:rsid w:val="00183AF9"/>
    <w:rsid w:val="001848E5"/>
    <w:rsid w:val="00184B08"/>
    <w:rsid w:val="001850B0"/>
    <w:rsid w:val="001859FA"/>
    <w:rsid w:val="00185F64"/>
    <w:rsid w:val="00186E96"/>
    <w:rsid w:val="00187160"/>
    <w:rsid w:val="00187D7F"/>
    <w:rsid w:val="00190240"/>
    <w:rsid w:val="001906D2"/>
    <w:rsid w:val="0019096F"/>
    <w:rsid w:val="00190DB6"/>
    <w:rsid w:val="00191051"/>
    <w:rsid w:val="00191171"/>
    <w:rsid w:val="00191C05"/>
    <w:rsid w:val="00191EC6"/>
    <w:rsid w:val="00192476"/>
    <w:rsid w:val="00192FEC"/>
    <w:rsid w:val="001935C3"/>
    <w:rsid w:val="00193E8B"/>
    <w:rsid w:val="0019403F"/>
    <w:rsid w:val="0019477C"/>
    <w:rsid w:val="00194F87"/>
    <w:rsid w:val="00195895"/>
    <w:rsid w:val="00195B58"/>
    <w:rsid w:val="00197E9A"/>
    <w:rsid w:val="001A110B"/>
    <w:rsid w:val="001A198A"/>
    <w:rsid w:val="001A1FE6"/>
    <w:rsid w:val="001A21BF"/>
    <w:rsid w:val="001A3CDC"/>
    <w:rsid w:val="001A53CD"/>
    <w:rsid w:val="001A53ED"/>
    <w:rsid w:val="001A5CE1"/>
    <w:rsid w:val="001A6C4C"/>
    <w:rsid w:val="001A6FD9"/>
    <w:rsid w:val="001A702F"/>
    <w:rsid w:val="001A7722"/>
    <w:rsid w:val="001B0667"/>
    <w:rsid w:val="001B0828"/>
    <w:rsid w:val="001B18F3"/>
    <w:rsid w:val="001B4B33"/>
    <w:rsid w:val="001B5B54"/>
    <w:rsid w:val="001B5D74"/>
    <w:rsid w:val="001B7709"/>
    <w:rsid w:val="001B7B54"/>
    <w:rsid w:val="001C1942"/>
    <w:rsid w:val="001C1A75"/>
    <w:rsid w:val="001C2CD1"/>
    <w:rsid w:val="001C3047"/>
    <w:rsid w:val="001C38FD"/>
    <w:rsid w:val="001C4124"/>
    <w:rsid w:val="001C453F"/>
    <w:rsid w:val="001C5096"/>
    <w:rsid w:val="001C5256"/>
    <w:rsid w:val="001C779F"/>
    <w:rsid w:val="001C7F57"/>
    <w:rsid w:val="001D0572"/>
    <w:rsid w:val="001D1031"/>
    <w:rsid w:val="001D1DD6"/>
    <w:rsid w:val="001D230C"/>
    <w:rsid w:val="001D2A7C"/>
    <w:rsid w:val="001D2BEA"/>
    <w:rsid w:val="001D2E0E"/>
    <w:rsid w:val="001D2E21"/>
    <w:rsid w:val="001D3866"/>
    <w:rsid w:val="001D3F85"/>
    <w:rsid w:val="001D424C"/>
    <w:rsid w:val="001D55B1"/>
    <w:rsid w:val="001D5A4A"/>
    <w:rsid w:val="001D5B46"/>
    <w:rsid w:val="001E0EF3"/>
    <w:rsid w:val="001E2182"/>
    <w:rsid w:val="001E22E5"/>
    <w:rsid w:val="001E2FA9"/>
    <w:rsid w:val="001E328E"/>
    <w:rsid w:val="001E52EF"/>
    <w:rsid w:val="001E560A"/>
    <w:rsid w:val="001E5682"/>
    <w:rsid w:val="001E6206"/>
    <w:rsid w:val="001E7033"/>
    <w:rsid w:val="001E7CF3"/>
    <w:rsid w:val="001F1566"/>
    <w:rsid w:val="001F1800"/>
    <w:rsid w:val="001F2346"/>
    <w:rsid w:val="001F4238"/>
    <w:rsid w:val="001F4CD4"/>
    <w:rsid w:val="001F5983"/>
    <w:rsid w:val="001F643B"/>
    <w:rsid w:val="001F6841"/>
    <w:rsid w:val="001F7B61"/>
    <w:rsid w:val="001F7C05"/>
    <w:rsid w:val="00200259"/>
    <w:rsid w:val="00201D89"/>
    <w:rsid w:val="00202305"/>
    <w:rsid w:val="0020235D"/>
    <w:rsid w:val="00202366"/>
    <w:rsid w:val="00202480"/>
    <w:rsid w:val="00202D43"/>
    <w:rsid w:val="00203C83"/>
    <w:rsid w:val="00203E49"/>
    <w:rsid w:val="00204324"/>
    <w:rsid w:val="00205A2C"/>
    <w:rsid w:val="00205E46"/>
    <w:rsid w:val="0020652D"/>
    <w:rsid w:val="002065ED"/>
    <w:rsid w:val="00206BB8"/>
    <w:rsid w:val="00206F3A"/>
    <w:rsid w:val="0020717F"/>
    <w:rsid w:val="0020782C"/>
    <w:rsid w:val="00207FEA"/>
    <w:rsid w:val="002102FF"/>
    <w:rsid w:val="0021071F"/>
    <w:rsid w:val="00210F10"/>
    <w:rsid w:val="002113EC"/>
    <w:rsid w:val="002118B8"/>
    <w:rsid w:val="00211B04"/>
    <w:rsid w:val="00214407"/>
    <w:rsid w:val="00214452"/>
    <w:rsid w:val="00215881"/>
    <w:rsid w:val="0021648A"/>
    <w:rsid w:val="002177B4"/>
    <w:rsid w:val="0021796B"/>
    <w:rsid w:val="00220527"/>
    <w:rsid w:val="00220C2B"/>
    <w:rsid w:val="002214F2"/>
    <w:rsid w:val="002220EA"/>
    <w:rsid w:val="00222469"/>
    <w:rsid w:val="002224AA"/>
    <w:rsid w:val="002224C4"/>
    <w:rsid w:val="002227C9"/>
    <w:rsid w:val="00222AD7"/>
    <w:rsid w:val="002231CD"/>
    <w:rsid w:val="00223C5C"/>
    <w:rsid w:val="002251E1"/>
    <w:rsid w:val="00225351"/>
    <w:rsid w:val="0022643C"/>
    <w:rsid w:val="00226A0D"/>
    <w:rsid w:val="002277B5"/>
    <w:rsid w:val="00227DA5"/>
    <w:rsid w:val="0023014F"/>
    <w:rsid w:val="00231FEB"/>
    <w:rsid w:val="00232A58"/>
    <w:rsid w:val="002331DB"/>
    <w:rsid w:val="00233B64"/>
    <w:rsid w:val="00235094"/>
    <w:rsid w:val="00235843"/>
    <w:rsid w:val="00235A5C"/>
    <w:rsid w:val="002371B0"/>
    <w:rsid w:val="00240060"/>
    <w:rsid w:val="002404BE"/>
    <w:rsid w:val="00241282"/>
    <w:rsid w:val="00241820"/>
    <w:rsid w:val="00241CA3"/>
    <w:rsid w:val="002425FE"/>
    <w:rsid w:val="00242DBF"/>
    <w:rsid w:val="00242E34"/>
    <w:rsid w:val="002434B0"/>
    <w:rsid w:val="00243AA0"/>
    <w:rsid w:val="00243C62"/>
    <w:rsid w:val="0024470A"/>
    <w:rsid w:val="00244C41"/>
    <w:rsid w:val="0024632A"/>
    <w:rsid w:val="002464DD"/>
    <w:rsid w:val="00246E29"/>
    <w:rsid w:val="002470D5"/>
    <w:rsid w:val="002476B7"/>
    <w:rsid w:val="0025068B"/>
    <w:rsid w:val="002507F1"/>
    <w:rsid w:val="00250A8C"/>
    <w:rsid w:val="00250C8A"/>
    <w:rsid w:val="00250F7B"/>
    <w:rsid w:val="00251AA9"/>
    <w:rsid w:val="00252C8E"/>
    <w:rsid w:val="00252ECE"/>
    <w:rsid w:val="002535FD"/>
    <w:rsid w:val="0025443A"/>
    <w:rsid w:val="002552EE"/>
    <w:rsid w:val="002559E5"/>
    <w:rsid w:val="00255D52"/>
    <w:rsid w:val="00256A10"/>
    <w:rsid w:val="00256B1F"/>
    <w:rsid w:val="002579F7"/>
    <w:rsid w:val="00257EE7"/>
    <w:rsid w:val="002607BB"/>
    <w:rsid w:val="00260A0C"/>
    <w:rsid w:val="00260EEF"/>
    <w:rsid w:val="00260F66"/>
    <w:rsid w:val="00261761"/>
    <w:rsid w:val="00262084"/>
    <w:rsid w:val="002625CD"/>
    <w:rsid w:val="00262849"/>
    <w:rsid w:val="002633A0"/>
    <w:rsid w:val="002635F4"/>
    <w:rsid w:val="00263C62"/>
    <w:rsid w:val="00264EE8"/>
    <w:rsid w:val="00264F6E"/>
    <w:rsid w:val="00266127"/>
    <w:rsid w:val="00267228"/>
    <w:rsid w:val="0026770B"/>
    <w:rsid w:val="002701FD"/>
    <w:rsid w:val="00270627"/>
    <w:rsid w:val="00270E23"/>
    <w:rsid w:val="00270EFA"/>
    <w:rsid w:val="0027162A"/>
    <w:rsid w:val="00271F07"/>
    <w:rsid w:val="00272B54"/>
    <w:rsid w:val="00272DF8"/>
    <w:rsid w:val="00273AE7"/>
    <w:rsid w:val="00273B86"/>
    <w:rsid w:val="00273DFA"/>
    <w:rsid w:val="00274FEC"/>
    <w:rsid w:val="00275F68"/>
    <w:rsid w:val="00276795"/>
    <w:rsid w:val="00276E2D"/>
    <w:rsid w:val="0027708E"/>
    <w:rsid w:val="002770F4"/>
    <w:rsid w:val="00277E4B"/>
    <w:rsid w:val="002800B4"/>
    <w:rsid w:val="00280ACB"/>
    <w:rsid w:val="00280B2D"/>
    <w:rsid w:val="0028161E"/>
    <w:rsid w:val="002818F9"/>
    <w:rsid w:val="00281CFB"/>
    <w:rsid w:val="00281E6F"/>
    <w:rsid w:val="00282EF1"/>
    <w:rsid w:val="00284B26"/>
    <w:rsid w:val="00285F1F"/>
    <w:rsid w:val="002904D4"/>
    <w:rsid w:val="002905BC"/>
    <w:rsid w:val="002911E7"/>
    <w:rsid w:val="00291E39"/>
    <w:rsid w:val="00293032"/>
    <w:rsid w:val="002934DB"/>
    <w:rsid w:val="00293EF1"/>
    <w:rsid w:val="00294D11"/>
    <w:rsid w:val="00294F8D"/>
    <w:rsid w:val="0029567A"/>
    <w:rsid w:val="00295703"/>
    <w:rsid w:val="00296077"/>
    <w:rsid w:val="002965F0"/>
    <w:rsid w:val="00296856"/>
    <w:rsid w:val="0029755A"/>
    <w:rsid w:val="002975DE"/>
    <w:rsid w:val="00297DE5"/>
    <w:rsid w:val="00297E31"/>
    <w:rsid w:val="002A14C3"/>
    <w:rsid w:val="002A160A"/>
    <w:rsid w:val="002A1A79"/>
    <w:rsid w:val="002A29CF"/>
    <w:rsid w:val="002A2BE5"/>
    <w:rsid w:val="002A3415"/>
    <w:rsid w:val="002A3B70"/>
    <w:rsid w:val="002A3BE9"/>
    <w:rsid w:val="002A3F3E"/>
    <w:rsid w:val="002A4823"/>
    <w:rsid w:val="002A53E0"/>
    <w:rsid w:val="002A590D"/>
    <w:rsid w:val="002A5E8F"/>
    <w:rsid w:val="002A66F5"/>
    <w:rsid w:val="002A7285"/>
    <w:rsid w:val="002A7C8D"/>
    <w:rsid w:val="002A7D1D"/>
    <w:rsid w:val="002A7E55"/>
    <w:rsid w:val="002B071A"/>
    <w:rsid w:val="002B0E40"/>
    <w:rsid w:val="002B2612"/>
    <w:rsid w:val="002B28EC"/>
    <w:rsid w:val="002B29A5"/>
    <w:rsid w:val="002B2C0E"/>
    <w:rsid w:val="002B30F0"/>
    <w:rsid w:val="002B3448"/>
    <w:rsid w:val="002B3FB8"/>
    <w:rsid w:val="002B433E"/>
    <w:rsid w:val="002B4849"/>
    <w:rsid w:val="002B4ACE"/>
    <w:rsid w:val="002B6900"/>
    <w:rsid w:val="002B796B"/>
    <w:rsid w:val="002B79FB"/>
    <w:rsid w:val="002B7CCF"/>
    <w:rsid w:val="002C0194"/>
    <w:rsid w:val="002C0D2A"/>
    <w:rsid w:val="002C1093"/>
    <w:rsid w:val="002C10DC"/>
    <w:rsid w:val="002C1CFA"/>
    <w:rsid w:val="002C302D"/>
    <w:rsid w:val="002C3B6A"/>
    <w:rsid w:val="002C3CF1"/>
    <w:rsid w:val="002C429C"/>
    <w:rsid w:val="002C597E"/>
    <w:rsid w:val="002C6021"/>
    <w:rsid w:val="002C69CF"/>
    <w:rsid w:val="002C6AE3"/>
    <w:rsid w:val="002C6D4B"/>
    <w:rsid w:val="002D072E"/>
    <w:rsid w:val="002D0B11"/>
    <w:rsid w:val="002D26E1"/>
    <w:rsid w:val="002D2C33"/>
    <w:rsid w:val="002D2CB2"/>
    <w:rsid w:val="002D395D"/>
    <w:rsid w:val="002D3F7F"/>
    <w:rsid w:val="002D42A5"/>
    <w:rsid w:val="002D5079"/>
    <w:rsid w:val="002D590D"/>
    <w:rsid w:val="002D5CD9"/>
    <w:rsid w:val="002D5DA4"/>
    <w:rsid w:val="002D63A4"/>
    <w:rsid w:val="002D6E7D"/>
    <w:rsid w:val="002D73EA"/>
    <w:rsid w:val="002D783C"/>
    <w:rsid w:val="002D7D8C"/>
    <w:rsid w:val="002D7FF7"/>
    <w:rsid w:val="002E0210"/>
    <w:rsid w:val="002E0BF8"/>
    <w:rsid w:val="002E14D9"/>
    <w:rsid w:val="002E1EF0"/>
    <w:rsid w:val="002E2ECC"/>
    <w:rsid w:val="002E339E"/>
    <w:rsid w:val="002E34E0"/>
    <w:rsid w:val="002E3791"/>
    <w:rsid w:val="002E4282"/>
    <w:rsid w:val="002E54B0"/>
    <w:rsid w:val="002E5573"/>
    <w:rsid w:val="002E5B9B"/>
    <w:rsid w:val="002E6E0B"/>
    <w:rsid w:val="002E6E3E"/>
    <w:rsid w:val="002E74D0"/>
    <w:rsid w:val="002E7856"/>
    <w:rsid w:val="002F007E"/>
    <w:rsid w:val="002F009A"/>
    <w:rsid w:val="002F1352"/>
    <w:rsid w:val="002F2BC4"/>
    <w:rsid w:val="002F2FF2"/>
    <w:rsid w:val="002F3232"/>
    <w:rsid w:val="002F404A"/>
    <w:rsid w:val="002F4676"/>
    <w:rsid w:val="002F4721"/>
    <w:rsid w:val="002F4986"/>
    <w:rsid w:val="002F4A49"/>
    <w:rsid w:val="002F6170"/>
    <w:rsid w:val="002F617D"/>
    <w:rsid w:val="002F75CC"/>
    <w:rsid w:val="002F7FCD"/>
    <w:rsid w:val="0030080C"/>
    <w:rsid w:val="00300C49"/>
    <w:rsid w:val="00301F56"/>
    <w:rsid w:val="00302274"/>
    <w:rsid w:val="00302AE8"/>
    <w:rsid w:val="00302AFE"/>
    <w:rsid w:val="00302B32"/>
    <w:rsid w:val="003030FD"/>
    <w:rsid w:val="00303C91"/>
    <w:rsid w:val="00304476"/>
    <w:rsid w:val="003045DF"/>
    <w:rsid w:val="00305CDF"/>
    <w:rsid w:val="003067BA"/>
    <w:rsid w:val="003078F2"/>
    <w:rsid w:val="00307EFD"/>
    <w:rsid w:val="00310361"/>
    <w:rsid w:val="0031218C"/>
    <w:rsid w:val="00312596"/>
    <w:rsid w:val="00312622"/>
    <w:rsid w:val="00312D59"/>
    <w:rsid w:val="00312FFD"/>
    <w:rsid w:val="00313057"/>
    <w:rsid w:val="00313277"/>
    <w:rsid w:val="003151E8"/>
    <w:rsid w:val="00315B04"/>
    <w:rsid w:val="00315FB2"/>
    <w:rsid w:val="003167A8"/>
    <w:rsid w:val="00316DA1"/>
    <w:rsid w:val="0031744D"/>
    <w:rsid w:val="00317885"/>
    <w:rsid w:val="00320374"/>
    <w:rsid w:val="003206A0"/>
    <w:rsid w:val="003211BD"/>
    <w:rsid w:val="0032233E"/>
    <w:rsid w:val="00322912"/>
    <w:rsid w:val="003230E6"/>
    <w:rsid w:val="0032315C"/>
    <w:rsid w:val="00323438"/>
    <w:rsid w:val="003239C4"/>
    <w:rsid w:val="00323CB2"/>
    <w:rsid w:val="00324222"/>
    <w:rsid w:val="00324281"/>
    <w:rsid w:val="003254EB"/>
    <w:rsid w:val="00325A7D"/>
    <w:rsid w:val="00326378"/>
    <w:rsid w:val="00326F02"/>
    <w:rsid w:val="003272AF"/>
    <w:rsid w:val="00327A00"/>
    <w:rsid w:val="0033069D"/>
    <w:rsid w:val="00330A75"/>
    <w:rsid w:val="00331232"/>
    <w:rsid w:val="003334C8"/>
    <w:rsid w:val="00333DFA"/>
    <w:rsid w:val="00333EDB"/>
    <w:rsid w:val="00334361"/>
    <w:rsid w:val="00334FF5"/>
    <w:rsid w:val="003350FC"/>
    <w:rsid w:val="003351F2"/>
    <w:rsid w:val="00335D0B"/>
    <w:rsid w:val="00336130"/>
    <w:rsid w:val="00336C38"/>
    <w:rsid w:val="00336E15"/>
    <w:rsid w:val="00337ED0"/>
    <w:rsid w:val="00337F4B"/>
    <w:rsid w:val="0034038C"/>
    <w:rsid w:val="00341083"/>
    <w:rsid w:val="003410C1"/>
    <w:rsid w:val="00341DF1"/>
    <w:rsid w:val="003424E1"/>
    <w:rsid w:val="00343369"/>
    <w:rsid w:val="0034459C"/>
    <w:rsid w:val="0034476B"/>
    <w:rsid w:val="003453FB"/>
    <w:rsid w:val="00345754"/>
    <w:rsid w:val="00345D63"/>
    <w:rsid w:val="00345E37"/>
    <w:rsid w:val="00346F1C"/>
    <w:rsid w:val="00347C07"/>
    <w:rsid w:val="00350128"/>
    <w:rsid w:val="00350185"/>
    <w:rsid w:val="00350B46"/>
    <w:rsid w:val="0035103C"/>
    <w:rsid w:val="003512F1"/>
    <w:rsid w:val="00351707"/>
    <w:rsid w:val="0035180E"/>
    <w:rsid w:val="00351EEE"/>
    <w:rsid w:val="003522DA"/>
    <w:rsid w:val="00352A2A"/>
    <w:rsid w:val="00353A2D"/>
    <w:rsid w:val="00354681"/>
    <w:rsid w:val="003553E5"/>
    <w:rsid w:val="0035660D"/>
    <w:rsid w:val="003567F7"/>
    <w:rsid w:val="00356852"/>
    <w:rsid w:val="00357C7D"/>
    <w:rsid w:val="00360145"/>
    <w:rsid w:val="00360D12"/>
    <w:rsid w:val="00360E78"/>
    <w:rsid w:val="003612AA"/>
    <w:rsid w:val="003616D1"/>
    <w:rsid w:val="00361923"/>
    <w:rsid w:val="0036222C"/>
    <w:rsid w:val="003627A2"/>
    <w:rsid w:val="00362945"/>
    <w:rsid w:val="003631FF"/>
    <w:rsid w:val="00363415"/>
    <w:rsid w:val="0036380A"/>
    <w:rsid w:val="00364048"/>
    <w:rsid w:val="00364250"/>
    <w:rsid w:val="003654CB"/>
    <w:rsid w:val="003658F4"/>
    <w:rsid w:val="00365DFC"/>
    <w:rsid w:val="00366170"/>
    <w:rsid w:val="00366822"/>
    <w:rsid w:val="003679EA"/>
    <w:rsid w:val="003703E0"/>
    <w:rsid w:val="0037151F"/>
    <w:rsid w:val="00371B77"/>
    <w:rsid w:val="00372CC8"/>
    <w:rsid w:val="00372DF6"/>
    <w:rsid w:val="00373656"/>
    <w:rsid w:val="00373C28"/>
    <w:rsid w:val="003745B5"/>
    <w:rsid w:val="00375275"/>
    <w:rsid w:val="003752F7"/>
    <w:rsid w:val="003769E3"/>
    <w:rsid w:val="003776BD"/>
    <w:rsid w:val="003779DD"/>
    <w:rsid w:val="00377BA2"/>
    <w:rsid w:val="00377DEB"/>
    <w:rsid w:val="00377EE5"/>
    <w:rsid w:val="003813D9"/>
    <w:rsid w:val="003813F0"/>
    <w:rsid w:val="003827D3"/>
    <w:rsid w:val="00383179"/>
    <w:rsid w:val="00383819"/>
    <w:rsid w:val="00383A21"/>
    <w:rsid w:val="00383CF2"/>
    <w:rsid w:val="00384531"/>
    <w:rsid w:val="00385542"/>
    <w:rsid w:val="00385F81"/>
    <w:rsid w:val="00386C89"/>
    <w:rsid w:val="00386EEF"/>
    <w:rsid w:val="00386EF8"/>
    <w:rsid w:val="003876A4"/>
    <w:rsid w:val="00390A6D"/>
    <w:rsid w:val="003912B2"/>
    <w:rsid w:val="00391551"/>
    <w:rsid w:val="00392239"/>
    <w:rsid w:val="003925BD"/>
    <w:rsid w:val="00393265"/>
    <w:rsid w:val="003935EC"/>
    <w:rsid w:val="0039371B"/>
    <w:rsid w:val="0039494C"/>
    <w:rsid w:val="003967A5"/>
    <w:rsid w:val="0039784A"/>
    <w:rsid w:val="00397A09"/>
    <w:rsid w:val="00397B66"/>
    <w:rsid w:val="00397EE5"/>
    <w:rsid w:val="00397F36"/>
    <w:rsid w:val="003A006C"/>
    <w:rsid w:val="003A0116"/>
    <w:rsid w:val="003A130E"/>
    <w:rsid w:val="003A18C2"/>
    <w:rsid w:val="003A1B69"/>
    <w:rsid w:val="003A1D87"/>
    <w:rsid w:val="003A25C2"/>
    <w:rsid w:val="003A3426"/>
    <w:rsid w:val="003A3748"/>
    <w:rsid w:val="003A41BC"/>
    <w:rsid w:val="003A4BA2"/>
    <w:rsid w:val="003A4C76"/>
    <w:rsid w:val="003A5144"/>
    <w:rsid w:val="003A5C86"/>
    <w:rsid w:val="003A5F2F"/>
    <w:rsid w:val="003A6832"/>
    <w:rsid w:val="003A6938"/>
    <w:rsid w:val="003A6A27"/>
    <w:rsid w:val="003A6B93"/>
    <w:rsid w:val="003A71AE"/>
    <w:rsid w:val="003B0150"/>
    <w:rsid w:val="003B0F16"/>
    <w:rsid w:val="003B17B8"/>
    <w:rsid w:val="003B17CF"/>
    <w:rsid w:val="003B1D7A"/>
    <w:rsid w:val="003B2135"/>
    <w:rsid w:val="003B2533"/>
    <w:rsid w:val="003B2F15"/>
    <w:rsid w:val="003B3AF5"/>
    <w:rsid w:val="003B3F31"/>
    <w:rsid w:val="003B4F79"/>
    <w:rsid w:val="003B4FB2"/>
    <w:rsid w:val="003B58BC"/>
    <w:rsid w:val="003B58CA"/>
    <w:rsid w:val="003B59C0"/>
    <w:rsid w:val="003B5C22"/>
    <w:rsid w:val="003B5D7E"/>
    <w:rsid w:val="003B66D4"/>
    <w:rsid w:val="003B68DE"/>
    <w:rsid w:val="003C10D3"/>
    <w:rsid w:val="003C146D"/>
    <w:rsid w:val="003C2D6A"/>
    <w:rsid w:val="003C3D55"/>
    <w:rsid w:val="003C408F"/>
    <w:rsid w:val="003C5622"/>
    <w:rsid w:val="003C56B0"/>
    <w:rsid w:val="003C5796"/>
    <w:rsid w:val="003C6859"/>
    <w:rsid w:val="003C75D1"/>
    <w:rsid w:val="003C772E"/>
    <w:rsid w:val="003C7835"/>
    <w:rsid w:val="003D02F8"/>
    <w:rsid w:val="003D0C93"/>
    <w:rsid w:val="003D138E"/>
    <w:rsid w:val="003D1FD1"/>
    <w:rsid w:val="003D2B98"/>
    <w:rsid w:val="003D36E8"/>
    <w:rsid w:val="003D378E"/>
    <w:rsid w:val="003D3FB3"/>
    <w:rsid w:val="003D51A8"/>
    <w:rsid w:val="003D6658"/>
    <w:rsid w:val="003D6733"/>
    <w:rsid w:val="003D6CA0"/>
    <w:rsid w:val="003D6D9C"/>
    <w:rsid w:val="003E0565"/>
    <w:rsid w:val="003E0AD7"/>
    <w:rsid w:val="003E1B8D"/>
    <w:rsid w:val="003E225F"/>
    <w:rsid w:val="003E248A"/>
    <w:rsid w:val="003E2550"/>
    <w:rsid w:val="003E3074"/>
    <w:rsid w:val="003E30AC"/>
    <w:rsid w:val="003E4178"/>
    <w:rsid w:val="003E493B"/>
    <w:rsid w:val="003E50D1"/>
    <w:rsid w:val="003F03C3"/>
    <w:rsid w:val="003F05A9"/>
    <w:rsid w:val="003F065F"/>
    <w:rsid w:val="003F072E"/>
    <w:rsid w:val="003F0D3D"/>
    <w:rsid w:val="003F11CD"/>
    <w:rsid w:val="003F1673"/>
    <w:rsid w:val="003F282D"/>
    <w:rsid w:val="003F2F7E"/>
    <w:rsid w:val="003F3220"/>
    <w:rsid w:val="003F4243"/>
    <w:rsid w:val="003F474F"/>
    <w:rsid w:val="003F5F07"/>
    <w:rsid w:val="003F6B89"/>
    <w:rsid w:val="003F6DA2"/>
    <w:rsid w:val="003F6E80"/>
    <w:rsid w:val="003F703B"/>
    <w:rsid w:val="003F720A"/>
    <w:rsid w:val="00400232"/>
    <w:rsid w:val="0040066C"/>
    <w:rsid w:val="0040081C"/>
    <w:rsid w:val="00400E32"/>
    <w:rsid w:val="0040109A"/>
    <w:rsid w:val="00401878"/>
    <w:rsid w:val="004027EB"/>
    <w:rsid w:val="00402D1D"/>
    <w:rsid w:val="004035BA"/>
    <w:rsid w:val="00403E18"/>
    <w:rsid w:val="00403F44"/>
    <w:rsid w:val="00404007"/>
    <w:rsid w:val="00404709"/>
    <w:rsid w:val="00404A36"/>
    <w:rsid w:val="00405E6F"/>
    <w:rsid w:val="00406833"/>
    <w:rsid w:val="00407308"/>
    <w:rsid w:val="004079F9"/>
    <w:rsid w:val="004108DF"/>
    <w:rsid w:val="00411BFD"/>
    <w:rsid w:val="00412355"/>
    <w:rsid w:val="004136D9"/>
    <w:rsid w:val="004136DE"/>
    <w:rsid w:val="004148F0"/>
    <w:rsid w:val="00415044"/>
    <w:rsid w:val="0041559E"/>
    <w:rsid w:val="004161FF"/>
    <w:rsid w:val="004168BF"/>
    <w:rsid w:val="00416D7E"/>
    <w:rsid w:val="004172B4"/>
    <w:rsid w:val="004173D3"/>
    <w:rsid w:val="004179EC"/>
    <w:rsid w:val="00420E46"/>
    <w:rsid w:val="0042124E"/>
    <w:rsid w:val="00421706"/>
    <w:rsid w:val="00422F6E"/>
    <w:rsid w:val="00423641"/>
    <w:rsid w:val="0042384C"/>
    <w:rsid w:val="004240CB"/>
    <w:rsid w:val="0042434E"/>
    <w:rsid w:val="00424A7B"/>
    <w:rsid w:val="00424B9F"/>
    <w:rsid w:val="00424CE7"/>
    <w:rsid w:val="00425D72"/>
    <w:rsid w:val="00425E91"/>
    <w:rsid w:val="004264EB"/>
    <w:rsid w:val="00426F45"/>
    <w:rsid w:val="00427660"/>
    <w:rsid w:val="00431151"/>
    <w:rsid w:val="0043189B"/>
    <w:rsid w:val="00432598"/>
    <w:rsid w:val="004333D0"/>
    <w:rsid w:val="004335D6"/>
    <w:rsid w:val="00433B30"/>
    <w:rsid w:val="004340DC"/>
    <w:rsid w:val="004365F0"/>
    <w:rsid w:val="00437709"/>
    <w:rsid w:val="00440F0F"/>
    <w:rsid w:val="004415F1"/>
    <w:rsid w:val="00441800"/>
    <w:rsid w:val="00441DB0"/>
    <w:rsid w:val="0044243E"/>
    <w:rsid w:val="004426E1"/>
    <w:rsid w:val="00442B8E"/>
    <w:rsid w:val="00442E36"/>
    <w:rsid w:val="0044358D"/>
    <w:rsid w:val="00443DFC"/>
    <w:rsid w:val="00443E49"/>
    <w:rsid w:val="004443F2"/>
    <w:rsid w:val="0044587E"/>
    <w:rsid w:val="00446047"/>
    <w:rsid w:val="004461EF"/>
    <w:rsid w:val="00446F54"/>
    <w:rsid w:val="0045078A"/>
    <w:rsid w:val="00451CBA"/>
    <w:rsid w:val="00452575"/>
    <w:rsid w:val="00452B40"/>
    <w:rsid w:val="00452BF4"/>
    <w:rsid w:val="00452D38"/>
    <w:rsid w:val="00453754"/>
    <w:rsid w:val="004538B8"/>
    <w:rsid w:val="00453CDC"/>
    <w:rsid w:val="00454C09"/>
    <w:rsid w:val="00454CB5"/>
    <w:rsid w:val="004572B9"/>
    <w:rsid w:val="00457523"/>
    <w:rsid w:val="00460121"/>
    <w:rsid w:val="004603F9"/>
    <w:rsid w:val="00460BFD"/>
    <w:rsid w:val="00461448"/>
    <w:rsid w:val="00461954"/>
    <w:rsid w:val="00462644"/>
    <w:rsid w:val="00462E76"/>
    <w:rsid w:val="00464098"/>
    <w:rsid w:val="00464159"/>
    <w:rsid w:val="0046416A"/>
    <w:rsid w:val="00465298"/>
    <w:rsid w:val="00466344"/>
    <w:rsid w:val="00467234"/>
    <w:rsid w:val="0046729E"/>
    <w:rsid w:val="004672D2"/>
    <w:rsid w:val="0047023D"/>
    <w:rsid w:val="004709B8"/>
    <w:rsid w:val="004713CB"/>
    <w:rsid w:val="00471720"/>
    <w:rsid w:val="00472BB6"/>
    <w:rsid w:val="00472D88"/>
    <w:rsid w:val="00473031"/>
    <w:rsid w:val="004731C5"/>
    <w:rsid w:val="00473369"/>
    <w:rsid w:val="004733E3"/>
    <w:rsid w:val="00473F64"/>
    <w:rsid w:val="00474178"/>
    <w:rsid w:val="00474247"/>
    <w:rsid w:val="0047439F"/>
    <w:rsid w:val="004752BD"/>
    <w:rsid w:val="004752E5"/>
    <w:rsid w:val="004753E1"/>
    <w:rsid w:val="00476E96"/>
    <w:rsid w:val="00476EB5"/>
    <w:rsid w:val="004777BF"/>
    <w:rsid w:val="00477ACE"/>
    <w:rsid w:val="00480201"/>
    <w:rsid w:val="0048040D"/>
    <w:rsid w:val="00481036"/>
    <w:rsid w:val="00481631"/>
    <w:rsid w:val="00481C7D"/>
    <w:rsid w:val="00481DD5"/>
    <w:rsid w:val="00483E93"/>
    <w:rsid w:val="00484438"/>
    <w:rsid w:val="00484D2A"/>
    <w:rsid w:val="0048524F"/>
    <w:rsid w:val="00486C26"/>
    <w:rsid w:val="0048706D"/>
    <w:rsid w:val="004877BF"/>
    <w:rsid w:val="00487A3E"/>
    <w:rsid w:val="0049015E"/>
    <w:rsid w:val="004901A6"/>
    <w:rsid w:val="004913D4"/>
    <w:rsid w:val="004913F3"/>
    <w:rsid w:val="00491FF7"/>
    <w:rsid w:val="00492F1B"/>
    <w:rsid w:val="00493518"/>
    <w:rsid w:val="00493B2A"/>
    <w:rsid w:val="00495336"/>
    <w:rsid w:val="00495570"/>
    <w:rsid w:val="00495A4F"/>
    <w:rsid w:val="00496BB6"/>
    <w:rsid w:val="00496D5E"/>
    <w:rsid w:val="004978BE"/>
    <w:rsid w:val="00497BAB"/>
    <w:rsid w:val="004A04A8"/>
    <w:rsid w:val="004A2908"/>
    <w:rsid w:val="004A292A"/>
    <w:rsid w:val="004A2EED"/>
    <w:rsid w:val="004A3704"/>
    <w:rsid w:val="004A38F6"/>
    <w:rsid w:val="004A523E"/>
    <w:rsid w:val="004A59F1"/>
    <w:rsid w:val="004A7EBF"/>
    <w:rsid w:val="004B1533"/>
    <w:rsid w:val="004B2EF4"/>
    <w:rsid w:val="004B3D2B"/>
    <w:rsid w:val="004B4D63"/>
    <w:rsid w:val="004B5363"/>
    <w:rsid w:val="004B58CC"/>
    <w:rsid w:val="004B5E10"/>
    <w:rsid w:val="004B6458"/>
    <w:rsid w:val="004B680C"/>
    <w:rsid w:val="004B6A6B"/>
    <w:rsid w:val="004B7783"/>
    <w:rsid w:val="004C09F3"/>
    <w:rsid w:val="004C15E6"/>
    <w:rsid w:val="004C191C"/>
    <w:rsid w:val="004C1989"/>
    <w:rsid w:val="004C20E8"/>
    <w:rsid w:val="004C221A"/>
    <w:rsid w:val="004C2522"/>
    <w:rsid w:val="004C4C5E"/>
    <w:rsid w:val="004C5DE5"/>
    <w:rsid w:val="004C6F14"/>
    <w:rsid w:val="004C7921"/>
    <w:rsid w:val="004C7C09"/>
    <w:rsid w:val="004C7ED6"/>
    <w:rsid w:val="004D0AD2"/>
    <w:rsid w:val="004D1306"/>
    <w:rsid w:val="004D198D"/>
    <w:rsid w:val="004D1AE2"/>
    <w:rsid w:val="004D2F9F"/>
    <w:rsid w:val="004D3E12"/>
    <w:rsid w:val="004D4302"/>
    <w:rsid w:val="004D5345"/>
    <w:rsid w:val="004D55C1"/>
    <w:rsid w:val="004D6B2E"/>
    <w:rsid w:val="004D6B5B"/>
    <w:rsid w:val="004D73A7"/>
    <w:rsid w:val="004D77D6"/>
    <w:rsid w:val="004D7ED8"/>
    <w:rsid w:val="004E00F8"/>
    <w:rsid w:val="004E0754"/>
    <w:rsid w:val="004E0ABA"/>
    <w:rsid w:val="004E0CB4"/>
    <w:rsid w:val="004E0EF7"/>
    <w:rsid w:val="004E178D"/>
    <w:rsid w:val="004E17E5"/>
    <w:rsid w:val="004E18EC"/>
    <w:rsid w:val="004E2B66"/>
    <w:rsid w:val="004E3004"/>
    <w:rsid w:val="004E3079"/>
    <w:rsid w:val="004E3D92"/>
    <w:rsid w:val="004E4A15"/>
    <w:rsid w:val="004E4FBB"/>
    <w:rsid w:val="004E55B5"/>
    <w:rsid w:val="004E5A4A"/>
    <w:rsid w:val="004E5A4B"/>
    <w:rsid w:val="004E5CB4"/>
    <w:rsid w:val="004E5E93"/>
    <w:rsid w:val="004E6B49"/>
    <w:rsid w:val="004E75BA"/>
    <w:rsid w:val="004F00A6"/>
    <w:rsid w:val="004F13C9"/>
    <w:rsid w:val="004F1428"/>
    <w:rsid w:val="004F19BD"/>
    <w:rsid w:val="004F1EEA"/>
    <w:rsid w:val="004F2979"/>
    <w:rsid w:val="004F2A30"/>
    <w:rsid w:val="004F4347"/>
    <w:rsid w:val="004F4654"/>
    <w:rsid w:val="004F4DC4"/>
    <w:rsid w:val="004F55D2"/>
    <w:rsid w:val="004F7376"/>
    <w:rsid w:val="004F74AA"/>
    <w:rsid w:val="004F7A57"/>
    <w:rsid w:val="004F7A9D"/>
    <w:rsid w:val="004F7AD2"/>
    <w:rsid w:val="004F7CB0"/>
    <w:rsid w:val="005003D5"/>
    <w:rsid w:val="00500DA5"/>
    <w:rsid w:val="005027DF"/>
    <w:rsid w:val="00502831"/>
    <w:rsid w:val="00503028"/>
    <w:rsid w:val="00503597"/>
    <w:rsid w:val="00503A1C"/>
    <w:rsid w:val="0050429D"/>
    <w:rsid w:val="0050492E"/>
    <w:rsid w:val="0050521D"/>
    <w:rsid w:val="00505BC8"/>
    <w:rsid w:val="005064D2"/>
    <w:rsid w:val="00506E3F"/>
    <w:rsid w:val="0050736A"/>
    <w:rsid w:val="005074FD"/>
    <w:rsid w:val="00510094"/>
    <w:rsid w:val="00510B68"/>
    <w:rsid w:val="005112EB"/>
    <w:rsid w:val="00512BE1"/>
    <w:rsid w:val="00512D33"/>
    <w:rsid w:val="005134E7"/>
    <w:rsid w:val="00513749"/>
    <w:rsid w:val="005138DE"/>
    <w:rsid w:val="00513D5E"/>
    <w:rsid w:val="00515ACB"/>
    <w:rsid w:val="0051672A"/>
    <w:rsid w:val="00517025"/>
    <w:rsid w:val="005172BD"/>
    <w:rsid w:val="0051797F"/>
    <w:rsid w:val="00517A0E"/>
    <w:rsid w:val="00520047"/>
    <w:rsid w:val="00520CBA"/>
    <w:rsid w:val="00521D60"/>
    <w:rsid w:val="00521EBF"/>
    <w:rsid w:val="00522713"/>
    <w:rsid w:val="005228E0"/>
    <w:rsid w:val="005237D2"/>
    <w:rsid w:val="00525B30"/>
    <w:rsid w:val="00525C0C"/>
    <w:rsid w:val="005267ED"/>
    <w:rsid w:val="0052691C"/>
    <w:rsid w:val="005277B0"/>
    <w:rsid w:val="00527FB8"/>
    <w:rsid w:val="00530F39"/>
    <w:rsid w:val="00531441"/>
    <w:rsid w:val="00532131"/>
    <w:rsid w:val="00533687"/>
    <w:rsid w:val="005337D0"/>
    <w:rsid w:val="00533C94"/>
    <w:rsid w:val="00533FCC"/>
    <w:rsid w:val="005340FC"/>
    <w:rsid w:val="00535C78"/>
    <w:rsid w:val="0053608E"/>
    <w:rsid w:val="00537D62"/>
    <w:rsid w:val="00540502"/>
    <w:rsid w:val="00540785"/>
    <w:rsid w:val="0054187D"/>
    <w:rsid w:val="00541DA4"/>
    <w:rsid w:val="00541DCD"/>
    <w:rsid w:val="0054237C"/>
    <w:rsid w:val="0054255A"/>
    <w:rsid w:val="00544C08"/>
    <w:rsid w:val="005454C6"/>
    <w:rsid w:val="0054789D"/>
    <w:rsid w:val="00550963"/>
    <w:rsid w:val="00550A64"/>
    <w:rsid w:val="00551698"/>
    <w:rsid w:val="00551975"/>
    <w:rsid w:val="00552314"/>
    <w:rsid w:val="00552485"/>
    <w:rsid w:val="0055264E"/>
    <w:rsid w:val="00552DA7"/>
    <w:rsid w:val="00553047"/>
    <w:rsid w:val="00553560"/>
    <w:rsid w:val="00553905"/>
    <w:rsid w:val="00553BC3"/>
    <w:rsid w:val="00555A24"/>
    <w:rsid w:val="00556265"/>
    <w:rsid w:val="00556668"/>
    <w:rsid w:val="0055732C"/>
    <w:rsid w:val="005606B6"/>
    <w:rsid w:val="005611E1"/>
    <w:rsid w:val="005613BC"/>
    <w:rsid w:val="005621B3"/>
    <w:rsid w:val="005631CD"/>
    <w:rsid w:val="005634CB"/>
    <w:rsid w:val="00564004"/>
    <w:rsid w:val="005645B1"/>
    <w:rsid w:val="005668C8"/>
    <w:rsid w:val="00566947"/>
    <w:rsid w:val="0056707E"/>
    <w:rsid w:val="00571869"/>
    <w:rsid w:val="005718FF"/>
    <w:rsid w:val="00571C3B"/>
    <w:rsid w:val="005722B4"/>
    <w:rsid w:val="00573CC6"/>
    <w:rsid w:val="00573F52"/>
    <w:rsid w:val="00574AD1"/>
    <w:rsid w:val="00575046"/>
    <w:rsid w:val="005757FB"/>
    <w:rsid w:val="005759A6"/>
    <w:rsid w:val="005761D1"/>
    <w:rsid w:val="00576A11"/>
    <w:rsid w:val="00577576"/>
    <w:rsid w:val="00580122"/>
    <w:rsid w:val="00580AAC"/>
    <w:rsid w:val="00580AFC"/>
    <w:rsid w:val="0058183D"/>
    <w:rsid w:val="005821A7"/>
    <w:rsid w:val="00583451"/>
    <w:rsid w:val="00583CC1"/>
    <w:rsid w:val="00583F9D"/>
    <w:rsid w:val="005842CD"/>
    <w:rsid w:val="00584536"/>
    <w:rsid w:val="0058499C"/>
    <w:rsid w:val="00585391"/>
    <w:rsid w:val="00585825"/>
    <w:rsid w:val="00585C8B"/>
    <w:rsid w:val="0058602A"/>
    <w:rsid w:val="00586385"/>
    <w:rsid w:val="0058677B"/>
    <w:rsid w:val="00587131"/>
    <w:rsid w:val="005876D4"/>
    <w:rsid w:val="005877D4"/>
    <w:rsid w:val="00590D19"/>
    <w:rsid w:val="00591008"/>
    <w:rsid w:val="00591AE8"/>
    <w:rsid w:val="005927A8"/>
    <w:rsid w:val="00593138"/>
    <w:rsid w:val="005937AA"/>
    <w:rsid w:val="005940E6"/>
    <w:rsid w:val="0059443A"/>
    <w:rsid w:val="00595264"/>
    <w:rsid w:val="00595339"/>
    <w:rsid w:val="00595A7A"/>
    <w:rsid w:val="0059606A"/>
    <w:rsid w:val="00596E47"/>
    <w:rsid w:val="00596EDB"/>
    <w:rsid w:val="00597182"/>
    <w:rsid w:val="0059765E"/>
    <w:rsid w:val="005976A8"/>
    <w:rsid w:val="005A194C"/>
    <w:rsid w:val="005A25BF"/>
    <w:rsid w:val="005A28B2"/>
    <w:rsid w:val="005A4511"/>
    <w:rsid w:val="005A5DC5"/>
    <w:rsid w:val="005A6761"/>
    <w:rsid w:val="005A6C11"/>
    <w:rsid w:val="005B1A20"/>
    <w:rsid w:val="005B1B94"/>
    <w:rsid w:val="005B1DE6"/>
    <w:rsid w:val="005B1EB2"/>
    <w:rsid w:val="005B24B3"/>
    <w:rsid w:val="005B2C65"/>
    <w:rsid w:val="005B2E03"/>
    <w:rsid w:val="005B46CA"/>
    <w:rsid w:val="005B48B3"/>
    <w:rsid w:val="005B4AEE"/>
    <w:rsid w:val="005B59A6"/>
    <w:rsid w:val="005B6AE7"/>
    <w:rsid w:val="005B6C7C"/>
    <w:rsid w:val="005C2D61"/>
    <w:rsid w:val="005C32B6"/>
    <w:rsid w:val="005C40EC"/>
    <w:rsid w:val="005C6291"/>
    <w:rsid w:val="005C7112"/>
    <w:rsid w:val="005D05AC"/>
    <w:rsid w:val="005D0A60"/>
    <w:rsid w:val="005D0ADE"/>
    <w:rsid w:val="005D179C"/>
    <w:rsid w:val="005D23EB"/>
    <w:rsid w:val="005D23EC"/>
    <w:rsid w:val="005D2DEC"/>
    <w:rsid w:val="005D3FC6"/>
    <w:rsid w:val="005D4E71"/>
    <w:rsid w:val="005D54DA"/>
    <w:rsid w:val="005D54EE"/>
    <w:rsid w:val="005D6645"/>
    <w:rsid w:val="005D709A"/>
    <w:rsid w:val="005E0DBD"/>
    <w:rsid w:val="005E0E08"/>
    <w:rsid w:val="005E1E6A"/>
    <w:rsid w:val="005E2335"/>
    <w:rsid w:val="005E509C"/>
    <w:rsid w:val="005E6163"/>
    <w:rsid w:val="005E6A75"/>
    <w:rsid w:val="005E750E"/>
    <w:rsid w:val="005E7DB1"/>
    <w:rsid w:val="005E7FB1"/>
    <w:rsid w:val="005F0971"/>
    <w:rsid w:val="005F0EF6"/>
    <w:rsid w:val="005F0F36"/>
    <w:rsid w:val="005F19E9"/>
    <w:rsid w:val="005F1F11"/>
    <w:rsid w:val="005F2335"/>
    <w:rsid w:val="005F2494"/>
    <w:rsid w:val="005F437B"/>
    <w:rsid w:val="005F4721"/>
    <w:rsid w:val="005F489F"/>
    <w:rsid w:val="005F4FBC"/>
    <w:rsid w:val="005F5AE0"/>
    <w:rsid w:val="005F5F2E"/>
    <w:rsid w:val="005F63A4"/>
    <w:rsid w:val="005F6BA3"/>
    <w:rsid w:val="005F6C7A"/>
    <w:rsid w:val="005F6FDB"/>
    <w:rsid w:val="005F77FC"/>
    <w:rsid w:val="00601605"/>
    <w:rsid w:val="00601611"/>
    <w:rsid w:val="00601AC0"/>
    <w:rsid w:val="00601C81"/>
    <w:rsid w:val="00601C87"/>
    <w:rsid w:val="00601E6E"/>
    <w:rsid w:val="00602FB5"/>
    <w:rsid w:val="00603319"/>
    <w:rsid w:val="00603347"/>
    <w:rsid w:val="00603690"/>
    <w:rsid w:val="006037CA"/>
    <w:rsid w:val="00604109"/>
    <w:rsid w:val="006048A6"/>
    <w:rsid w:val="0060541C"/>
    <w:rsid w:val="00605A1B"/>
    <w:rsid w:val="00606CF2"/>
    <w:rsid w:val="00607CEC"/>
    <w:rsid w:val="00610262"/>
    <w:rsid w:val="006104E6"/>
    <w:rsid w:val="006109BF"/>
    <w:rsid w:val="00610A58"/>
    <w:rsid w:val="0061303C"/>
    <w:rsid w:val="00615703"/>
    <w:rsid w:val="0061608D"/>
    <w:rsid w:val="00617263"/>
    <w:rsid w:val="00617279"/>
    <w:rsid w:val="00617404"/>
    <w:rsid w:val="006204EA"/>
    <w:rsid w:val="00620FEF"/>
    <w:rsid w:val="0062126F"/>
    <w:rsid w:val="00621CEF"/>
    <w:rsid w:val="00622697"/>
    <w:rsid w:val="006226E8"/>
    <w:rsid w:val="0062314A"/>
    <w:rsid w:val="006233A6"/>
    <w:rsid w:val="00623773"/>
    <w:rsid w:val="00623AD5"/>
    <w:rsid w:val="00623B9E"/>
    <w:rsid w:val="00623D11"/>
    <w:rsid w:val="00624874"/>
    <w:rsid w:val="00624B3B"/>
    <w:rsid w:val="00624D42"/>
    <w:rsid w:val="0062521E"/>
    <w:rsid w:val="00625493"/>
    <w:rsid w:val="0062604B"/>
    <w:rsid w:val="0062620E"/>
    <w:rsid w:val="00627765"/>
    <w:rsid w:val="00627DD4"/>
    <w:rsid w:val="0063048C"/>
    <w:rsid w:val="00630B61"/>
    <w:rsid w:val="00630D70"/>
    <w:rsid w:val="006329D4"/>
    <w:rsid w:val="00632CB5"/>
    <w:rsid w:val="00633CD5"/>
    <w:rsid w:val="0063490F"/>
    <w:rsid w:val="00634BFD"/>
    <w:rsid w:val="00635509"/>
    <w:rsid w:val="00635D6C"/>
    <w:rsid w:val="00635EB1"/>
    <w:rsid w:val="0063651B"/>
    <w:rsid w:val="00637628"/>
    <w:rsid w:val="006417DC"/>
    <w:rsid w:val="00641D7E"/>
    <w:rsid w:val="00642382"/>
    <w:rsid w:val="006424FA"/>
    <w:rsid w:val="00642C84"/>
    <w:rsid w:val="00643331"/>
    <w:rsid w:val="00643EB5"/>
    <w:rsid w:val="006440FB"/>
    <w:rsid w:val="0064581C"/>
    <w:rsid w:val="0064650D"/>
    <w:rsid w:val="006467D6"/>
    <w:rsid w:val="00646D55"/>
    <w:rsid w:val="006522B0"/>
    <w:rsid w:val="006522E9"/>
    <w:rsid w:val="00652E21"/>
    <w:rsid w:val="00652E27"/>
    <w:rsid w:val="00653F50"/>
    <w:rsid w:val="006547AB"/>
    <w:rsid w:val="00654B75"/>
    <w:rsid w:val="00654FBE"/>
    <w:rsid w:val="00654FC4"/>
    <w:rsid w:val="006551B0"/>
    <w:rsid w:val="006553E1"/>
    <w:rsid w:val="0065584B"/>
    <w:rsid w:val="00655FC3"/>
    <w:rsid w:val="00657114"/>
    <w:rsid w:val="006573A6"/>
    <w:rsid w:val="00657753"/>
    <w:rsid w:val="00657929"/>
    <w:rsid w:val="006579BF"/>
    <w:rsid w:val="00657CC4"/>
    <w:rsid w:val="00660331"/>
    <w:rsid w:val="00660F37"/>
    <w:rsid w:val="006611FC"/>
    <w:rsid w:val="00662CBD"/>
    <w:rsid w:val="0066453B"/>
    <w:rsid w:val="00664D6F"/>
    <w:rsid w:val="0066542D"/>
    <w:rsid w:val="0066595B"/>
    <w:rsid w:val="00665A38"/>
    <w:rsid w:val="00666975"/>
    <w:rsid w:val="00667A10"/>
    <w:rsid w:val="00670722"/>
    <w:rsid w:val="00671122"/>
    <w:rsid w:val="00671180"/>
    <w:rsid w:val="00671705"/>
    <w:rsid w:val="00672026"/>
    <w:rsid w:val="00672573"/>
    <w:rsid w:val="00672AC9"/>
    <w:rsid w:val="00673190"/>
    <w:rsid w:val="006731EC"/>
    <w:rsid w:val="0067343B"/>
    <w:rsid w:val="00674A3F"/>
    <w:rsid w:val="00674F5E"/>
    <w:rsid w:val="0067574C"/>
    <w:rsid w:val="00675CC7"/>
    <w:rsid w:val="00675D73"/>
    <w:rsid w:val="00677984"/>
    <w:rsid w:val="00677E8E"/>
    <w:rsid w:val="006801A7"/>
    <w:rsid w:val="00681BB4"/>
    <w:rsid w:val="0068204F"/>
    <w:rsid w:val="006831CB"/>
    <w:rsid w:val="00683482"/>
    <w:rsid w:val="006844A9"/>
    <w:rsid w:val="00685479"/>
    <w:rsid w:val="006860F2"/>
    <w:rsid w:val="00687673"/>
    <w:rsid w:val="0068782F"/>
    <w:rsid w:val="00690102"/>
    <w:rsid w:val="006901CF"/>
    <w:rsid w:val="00690DB1"/>
    <w:rsid w:val="006914E1"/>
    <w:rsid w:val="00691519"/>
    <w:rsid w:val="006916A0"/>
    <w:rsid w:val="0069256B"/>
    <w:rsid w:val="00692C33"/>
    <w:rsid w:val="00692E87"/>
    <w:rsid w:val="00693DAC"/>
    <w:rsid w:val="00694C0C"/>
    <w:rsid w:val="006950B6"/>
    <w:rsid w:val="006951FC"/>
    <w:rsid w:val="00695465"/>
    <w:rsid w:val="00695999"/>
    <w:rsid w:val="00697A5B"/>
    <w:rsid w:val="00697FCC"/>
    <w:rsid w:val="006A07CF"/>
    <w:rsid w:val="006A204F"/>
    <w:rsid w:val="006A37E5"/>
    <w:rsid w:val="006A3E9A"/>
    <w:rsid w:val="006A531D"/>
    <w:rsid w:val="006A5535"/>
    <w:rsid w:val="006A57A1"/>
    <w:rsid w:val="006A5834"/>
    <w:rsid w:val="006A5CF3"/>
    <w:rsid w:val="006A60A3"/>
    <w:rsid w:val="006B0400"/>
    <w:rsid w:val="006B06B9"/>
    <w:rsid w:val="006B1D53"/>
    <w:rsid w:val="006B39FC"/>
    <w:rsid w:val="006B43A0"/>
    <w:rsid w:val="006B46D5"/>
    <w:rsid w:val="006B5029"/>
    <w:rsid w:val="006B58B9"/>
    <w:rsid w:val="006B5C54"/>
    <w:rsid w:val="006C07AB"/>
    <w:rsid w:val="006C0F39"/>
    <w:rsid w:val="006C15DA"/>
    <w:rsid w:val="006C3764"/>
    <w:rsid w:val="006C389A"/>
    <w:rsid w:val="006C391F"/>
    <w:rsid w:val="006C4423"/>
    <w:rsid w:val="006C48C0"/>
    <w:rsid w:val="006C4E4C"/>
    <w:rsid w:val="006C5C70"/>
    <w:rsid w:val="006C5DD0"/>
    <w:rsid w:val="006C6235"/>
    <w:rsid w:val="006C6A32"/>
    <w:rsid w:val="006C6D0D"/>
    <w:rsid w:val="006C73F6"/>
    <w:rsid w:val="006C7602"/>
    <w:rsid w:val="006D039B"/>
    <w:rsid w:val="006D1170"/>
    <w:rsid w:val="006D2208"/>
    <w:rsid w:val="006D2C0F"/>
    <w:rsid w:val="006D3069"/>
    <w:rsid w:val="006D30B8"/>
    <w:rsid w:val="006D3C60"/>
    <w:rsid w:val="006D3D6D"/>
    <w:rsid w:val="006D4C02"/>
    <w:rsid w:val="006D5B9A"/>
    <w:rsid w:val="006D7D7D"/>
    <w:rsid w:val="006E01C8"/>
    <w:rsid w:val="006E0ABB"/>
    <w:rsid w:val="006E0F4C"/>
    <w:rsid w:val="006E13D4"/>
    <w:rsid w:val="006E1B55"/>
    <w:rsid w:val="006E1F87"/>
    <w:rsid w:val="006E2846"/>
    <w:rsid w:val="006E2A80"/>
    <w:rsid w:val="006E40C8"/>
    <w:rsid w:val="006E49D2"/>
    <w:rsid w:val="006E4B26"/>
    <w:rsid w:val="006E517F"/>
    <w:rsid w:val="006E5CD1"/>
    <w:rsid w:val="006E635F"/>
    <w:rsid w:val="006E6451"/>
    <w:rsid w:val="006E6AA1"/>
    <w:rsid w:val="006E6F02"/>
    <w:rsid w:val="006E704D"/>
    <w:rsid w:val="006F0DA2"/>
    <w:rsid w:val="006F0E30"/>
    <w:rsid w:val="006F1024"/>
    <w:rsid w:val="006F126B"/>
    <w:rsid w:val="006F2680"/>
    <w:rsid w:val="006F2F19"/>
    <w:rsid w:val="006F30EE"/>
    <w:rsid w:val="006F3109"/>
    <w:rsid w:val="006F3B10"/>
    <w:rsid w:val="006F456F"/>
    <w:rsid w:val="006F4B90"/>
    <w:rsid w:val="006F5AFB"/>
    <w:rsid w:val="006F60D5"/>
    <w:rsid w:val="006F6D22"/>
    <w:rsid w:val="006F6E27"/>
    <w:rsid w:val="006F7C6C"/>
    <w:rsid w:val="0070020F"/>
    <w:rsid w:val="00700303"/>
    <w:rsid w:val="00700A23"/>
    <w:rsid w:val="00701707"/>
    <w:rsid w:val="007018FE"/>
    <w:rsid w:val="00701BFE"/>
    <w:rsid w:val="00701E27"/>
    <w:rsid w:val="00702B61"/>
    <w:rsid w:val="00702DE7"/>
    <w:rsid w:val="007031E7"/>
    <w:rsid w:val="00703B81"/>
    <w:rsid w:val="00703BAA"/>
    <w:rsid w:val="00703D99"/>
    <w:rsid w:val="00703D9D"/>
    <w:rsid w:val="0070430F"/>
    <w:rsid w:val="007046C3"/>
    <w:rsid w:val="0070494F"/>
    <w:rsid w:val="00704C85"/>
    <w:rsid w:val="00704D2A"/>
    <w:rsid w:val="00705A0D"/>
    <w:rsid w:val="00705BC1"/>
    <w:rsid w:val="007067EB"/>
    <w:rsid w:val="00706C87"/>
    <w:rsid w:val="007070E6"/>
    <w:rsid w:val="00707E6E"/>
    <w:rsid w:val="00707F6E"/>
    <w:rsid w:val="00710590"/>
    <w:rsid w:val="007107AB"/>
    <w:rsid w:val="00710BCE"/>
    <w:rsid w:val="00710C69"/>
    <w:rsid w:val="007115C7"/>
    <w:rsid w:val="0071284E"/>
    <w:rsid w:val="00712E7A"/>
    <w:rsid w:val="00713311"/>
    <w:rsid w:val="0071333B"/>
    <w:rsid w:val="007137D9"/>
    <w:rsid w:val="00713D3D"/>
    <w:rsid w:val="007145A7"/>
    <w:rsid w:val="007146AC"/>
    <w:rsid w:val="00714A72"/>
    <w:rsid w:val="00715DE0"/>
    <w:rsid w:val="00715F67"/>
    <w:rsid w:val="00716B44"/>
    <w:rsid w:val="00720021"/>
    <w:rsid w:val="00720E51"/>
    <w:rsid w:val="00721857"/>
    <w:rsid w:val="00721CCE"/>
    <w:rsid w:val="007227B6"/>
    <w:rsid w:val="00723208"/>
    <w:rsid w:val="0072353A"/>
    <w:rsid w:val="00724141"/>
    <w:rsid w:val="0072547A"/>
    <w:rsid w:val="00725767"/>
    <w:rsid w:val="007261D7"/>
    <w:rsid w:val="00730E04"/>
    <w:rsid w:val="007312A4"/>
    <w:rsid w:val="0073259D"/>
    <w:rsid w:val="00732632"/>
    <w:rsid w:val="00733280"/>
    <w:rsid w:val="007335E8"/>
    <w:rsid w:val="00733854"/>
    <w:rsid w:val="00733A1C"/>
    <w:rsid w:val="00733A25"/>
    <w:rsid w:val="00733E2C"/>
    <w:rsid w:val="007343FF"/>
    <w:rsid w:val="007344F1"/>
    <w:rsid w:val="00734A93"/>
    <w:rsid w:val="00734D63"/>
    <w:rsid w:val="00735D4D"/>
    <w:rsid w:val="00736001"/>
    <w:rsid w:val="00736DF8"/>
    <w:rsid w:val="007371E6"/>
    <w:rsid w:val="0073761F"/>
    <w:rsid w:val="00737783"/>
    <w:rsid w:val="00737CB4"/>
    <w:rsid w:val="007400AC"/>
    <w:rsid w:val="007404A9"/>
    <w:rsid w:val="0074079B"/>
    <w:rsid w:val="007408E2"/>
    <w:rsid w:val="00740951"/>
    <w:rsid w:val="00740E79"/>
    <w:rsid w:val="00741E6B"/>
    <w:rsid w:val="00743AF5"/>
    <w:rsid w:val="0074442F"/>
    <w:rsid w:val="00744D47"/>
    <w:rsid w:val="00745435"/>
    <w:rsid w:val="00745DA9"/>
    <w:rsid w:val="0074626D"/>
    <w:rsid w:val="007466B8"/>
    <w:rsid w:val="00746AA7"/>
    <w:rsid w:val="00750078"/>
    <w:rsid w:val="007504D7"/>
    <w:rsid w:val="00750AF7"/>
    <w:rsid w:val="00751328"/>
    <w:rsid w:val="00751822"/>
    <w:rsid w:val="00751A19"/>
    <w:rsid w:val="007526DD"/>
    <w:rsid w:val="00752768"/>
    <w:rsid w:val="00754603"/>
    <w:rsid w:val="007556E8"/>
    <w:rsid w:val="00756558"/>
    <w:rsid w:val="00756A96"/>
    <w:rsid w:val="007570FD"/>
    <w:rsid w:val="007572ED"/>
    <w:rsid w:val="0075787C"/>
    <w:rsid w:val="00757D66"/>
    <w:rsid w:val="00761706"/>
    <w:rsid w:val="00761C16"/>
    <w:rsid w:val="0076236A"/>
    <w:rsid w:val="00762DAA"/>
    <w:rsid w:val="007633B2"/>
    <w:rsid w:val="0076473F"/>
    <w:rsid w:val="007648E2"/>
    <w:rsid w:val="007659E4"/>
    <w:rsid w:val="00765A3E"/>
    <w:rsid w:val="00765C46"/>
    <w:rsid w:val="00765D5D"/>
    <w:rsid w:val="00766641"/>
    <w:rsid w:val="007666B2"/>
    <w:rsid w:val="007671C7"/>
    <w:rsid w:val="00767A48"/>
    <w:rsid w:val="007709CD"/>
    <w:rsid w:val="00770A90"/>
    <w:rsid w:val="00770E24"/>
    <w:rsid w:val="007721C9"/>
    <w:rsid w:val="00772630"/>
    <w:rsid w:val="00772839"/>
    <w:rsid w:val="0077318E"/>
    <w:rsid w:val="00773427"/>
    <w:rsid w:val="0077390C"/>
    <w:rsid w:val="00774089"/>
    <w:rsid w:val="00774CC6"/>
    <w:rsid w:val="0077516E"/>
    <w:rsid w:val="00776345"/>
    <w:rsid w:val="007777EB"/>
    <w:rsid w:val="00777D01"/>
    <w:rsid w:val="00777D92"/>
    <w:rsid w:val="00777FFE"/>
    <w:rsid w:val="0078112F"/>
    <w:rsid w:val="00781E96"/>
    <w:rsid w:val="00782117"/>
    <w:rsid w:val="007822A0"/>
    <w:rsid w:val="00782A1D"/>
    <w:rsid w:val="007833A5"/>
    <w:rsid w:val="007841ED"/>
    <w:rsid w:val="0078434D"/>
    <w:rsid w:val="007861B0"/>
    <w:rsid w:val="00786E0B"/>
    <w:rsid w:val="00790394"/>
    <w:rsid w:val="007912FE"/>
    <w:rsid w:val="007914E0"/>
    <w:rsid w:val="007916E0"/>
    <w:rsid w:val="00791CEE"/>
    <w:rsid w:val="00792ABC"/>
    <w:rsid w:val="007931B3"/>
    <w:rsid w:val="0079331F"/>
    <w:rsid w:val="00793F01"/>
    <w:rsid w:val="00794419"/>
    <w:rsid w:val="007944BC"/>
    <w:rsid w:val="007959A5"/>
    <w:rsid w:val="0079714C"/>
    <w:rsid w:val="00797BAA"/>
    <w:rsid w:val="007A0212"/>
    <w:rsid w:val="007A050B"/>
    <w:rsid w:val="007A06A8"/>
    <w:rsid w:val="007A13C0"/>
    <w:rsid w:val="007A1577"/>
    <w:rsid w:val="007A2B44"/>
    <w:rsid w:val="007A31D0"/>
    <w:rsid w:val="007A3C76"/>
    <w:rsid w:val="007A480E"/>
    <w:rsid w:val="007A533C"/>
    <w:rsid w:val="007A5D96"/>
    <w:rsid w:val="007A69FB"/>
    <w:rsid w:val="007A6ACB"/>
    <w:rsid w:val="007A6E78"/>
    <w:rsid w:val="007A72FD"/>
    <w:rsid w:val="007A79C7"/>
    <w:rsid w:val="007A7A9B"/>
    <w:rsid w:val="007A7DED"/>
    <w:rsid w:val="007B05FB"/>
    <w:rsid w:val="007B0690"/>
    <w:rsid w:val="007B1AED"/>
    <w:rsid w:val="007B1BEB"/>
    <w:rsid w:val="007B20E9"/>
    <w:rsid w:val="007B2B3B"/>
    <w:rsid w:val="007B6021"/>
    <w:rsid w:val="007B77FE"/>
    <w:rsid w:val="007B7BDD"/>
    <w:rsid w:val="007C0404"/>
    <w:rsid w:val="007C0C6A"/>
    <w:rsid w:val="007C0CBB"/>
    <w:rsid w:val="007C0DCC"/>
    <w:rsid w:val="007C2F36"/>
    <w:rsid w:val="007C4311"/>
    <w:rsid w:val="007C45DB"/>
    <w:rsid w:val="007C4795"/>
    <w:rsid w:val="007C5CE5"/>
    <w:rsid w:val="007C6133"/>
    <w:rsid w:val="007C6BDA"/>
    <w:rsid w:val="007C6E50"/>
    <w:rsid w:val="007C7709"/>
    <w:rsid w:val="007D006A"/>
    <w:rsid w:val="007D00E4"/>
    <w:rsid w:val="007D0F90"/>
    <w:rsid w:val="007D18C0"/>
    <w:rsid w:val="007D1F30"/>
    <w:rsid w:val="007D2192"/>
    <w:rsid w:val="007D2C86"/>
    <w:rsid w:val="007D2EB7"/>
    <w:rsid w:val="007D3F8F"/>
    <w:rsid w:val="007D5992"/>
    <w:rsid w:val="007D5F31"/>
    <w:rsid w:val="007D60AF"/>
    <w:rsid w:val="007E08AE"/>
    <w:rsid w:val="007E0B1B"/>
    <w:rsid w:val="007E0E17"/>
    <w:rsid w:val="007E1A03"/>
    <w:rsid w:val="007E1ADD"/>
    <w:rsid w:val="007E1D32"/>
    <w:rsid w:val="007E1D4F"/>
    <w:rsid w:val="007E2DB9"/>
    <w:rsid w:val="007E3888"/>
    <w:rsid w:val="007E3FCF"/>
    <w:rsid w:val="007E5906"/>
    <w:rsid w:val="007E761C"/>
    <w:rsid w:val="007E76E3"/>
    <w:rsid w:val="007E7DFE"/>
    <w:rsid w:val="007F03ED"/>
    <w:rsid w:val="007F10C6"/>
    <w:rsid w:val="007F21E1"/>
    <w:rsid w:val="007F2351"/>
    <w:rsid w:val="007F2BE9"/>
    <w:rsid w:val="007F2D12"/>
    <w:rsid w:val="007F3E2C"/>
    <w:rsid w:val="007F46DB"/>
    <w:rsid w:val="007F4F68"/>
    <w:rsid w:val="007F5099"/>
    <w:rsid w:val="007F55A1"/>
    <w:rsid w:val="007F6BD8"/>
    <w:rsid w:val="007F7173"/>
    <w:rsid w:val="008008AD"/>
    <w:rsid w:val="00800C9B"/>
    <w:rsid w:val="00800D8B"/>
    <w:rsid w:val="008015EE"/>
    <w:rsid w:val="0080236E"/>
    <w:rsid w:val="008032B1"/>
    <w:rsid w:val="0080345E"/>
    <w:rsid w:val="00803A0A"/>
    <w:rsid w:val="00803FA1"/>
    <w:rsid w:val="008044D7"/>
    <w:rsid w:val="008047E6"/>
    <w:rsid w:val="00804C7B"/>
    <w:rsid w:val="00804FD0"/>
    <w:rsid w:val="0080502A"/>
    <w:rsid w:val="00805690"/>
    <w:rsid w:val="00805769"/>
    <w:rsid w:val="0081016F"/>
    <w:rsid w:val="0081087C"/>
    <w:rsid w:val="008118D1"/>
    <w:rsid w:val="008132AC"/>
    <w:rsid w:val="0081385D"/>
    <w:rsid w:val="008145FF"/>
    <w:rsid w:val="00814EEF"/>
    <w:rsid w:val="00815020"/>
    <w:rsid w:val="00815089"/>
    <w:rsid w:val="00816743"/>
    <w:rsid w:val="00816831"/>
    <w:rsid w:val="008168D0"/>
    <w:rsid w:val="00817AD3"/>
    <w:rsid w:val="00817DF6"/>
    <w:rsid w:val="008202D1"/>
    <w:rsid w:val="008205C7"/>
    <w:rsid w:val="00822013"/>
    <w:rsid w:val="00823A90"/>
    <w:rsid w:val="00824974"/>
    <w:rsid w:val="00824E4E"/>
    <w:rsid w:val="008254CC"/>
    <w:rsid w:val="00826776"/>
    <w:rsid w:val="00826AA2"/>
    <w:rsid w:val="00827EA6"/>
    <w:rsid w:val="00827F63"/>
    <w:rsid w:val="008315DD"/>
    <w:rsid w:val="0083161C"/>
    <w:rsid w:val="00831A9A"/>
    <w:rsid w:val="00831E13"/>
    <w:rsid w:val="00831E73"/>
    <w:rsid w:val="00831F96"/>
    <w:rsid w:val="0083294F"/>
    <w:rsid w:val="00832C5D"/>
    <w:rsid w:val="008335EB"/>
    <w:rsid w:val="008336B3"/>
    <w:rsid w:val="00833D44"/>
    <w:rsid w:val="0083441D"/>
    <w:rsid w:val="008345E3"/>
    <w:rsid w:val="00834C2F"/>
    <w:rsid w:val="008352F0"/>
    <w:rsid w:val="0083552D"/>
    <w:rsid w:val="00836C9E"/>
    <w:rsid w:val="008371DC"/>
    <w:rsid w:val="00837E44"/>
    <w:rsid w:val="008401D5"/>
    <w:rsid w:val="00840615"/>
    <w:rsid w:val="00840AC1"/>
    <w:rsid w:val="00840C9A"/>
    <w:rsid w:val="00840E0C"/>
    <w:rsid w:val="00840FC5"/>
    <w:rsid w:val="00841722"/>
    <w:rsid w:val="008419A8"/>
    <w:rsid w:val="00841A8F"/>
    <w:rsid w:val="008421CC"/>
    <w:rsid w:val="008425AB"/>
    <w:rsid w:val="008429A1"/>
    <w:rsid w:val="00843640"/>
    <w:rsid w:val="00844279"/>
    <w:rsid w:val="0084430D"/>
    <w:rsid w:val="0084488D"/>
    <w:rsid w:val="00844D77"/>
    <w:rsid w:val="00844E5F"/>
    <w:rsid w:val="00845EB4"/>
    <w:rsid w:val="00846002"/>
    <w:rsid w:val="0084619E"/>
    <w:rsid w:val="008461A1"/>
    <w:rsid w:val="00847114"/>
    <w:rsid w:val="00847294"/>
    <w:rsid w:val="00850093"/>
    <w:rsid w:val="00850F01"/>
    <w:rsid w:val="00851815"/>
    <w:rsid w:val="00851D4F"/>
    <w:rsid w:val="008522EC"/>
    <w:rsid w:val="00854303"/>
    <w:rsid w:val="00854C1F"/>
    <w:rsid w:val="0085539E"/>
    <w:rsid w:val="00855AF8"/>
    <w:rsid w:val="008561EB"/>
    <w:rsid w:val="008567F6"/>
    <w:rsid w:val="00857ED5"/>
    <w:rsid w:val="0086002D"/>
    <w:rsid w:val="00860A0E"/>
    <w:rsid w:val="008614DD"/>
    <w:rsid w:val="008615A9"/>
    <w:rsid w:val="0086171B"/>
    <w:rsid w:val="00862151"/>
    <w:rsid w:val="00863272"/>
    <w:rsid w:val="00863281"/>
    <w:rsid w:val="00863A96"/>
    <w:rsid w:val="00863EB5"/>
    <w:rsid w:val="0086458D"/>
    <w:rsid w:val="00865316"/>
    <w:rsid w:val="008657B1"/>
    <w:rsid w:val="00865CDB"/>
    <w:rsid w:val="00867186"/>
    <w:rsid w:val="00867597"/>
    <w:rsid w:val="00870038"/>
    <w:rsid w:val="008706B2"/>
    <w:rsid w:val="008732D2"/>
    <w:rsid w:val="00873E28"/>
    <w:rsid w:val="00873FF8"/>
    <w:rsid w:val="00874232"/>
    <w:rsid w:val="00875433"/>
    <w:rsid w:val="008762D6"/>
    <w:rsid w:val="00876368"/>
    <w:rsid w:val="00876F93"/>
    <w:rsid w:val="008777B5"/>
    <w:rsid w:val="0087794B"/>
    <w:rsid w:val="00877A80"/>
    <w:rsid w:val="00877CBD"/>
    <w:rsid w:val="00877ED3"/>
    <w:rsid w:val="0088001C"/>
    <w:rsid w:val="00880532"/>
    <w:rsid w:val="008812C3"/>
    <w:rsid w:val="00881CB4"/>
    <w:rsid w:val="00882EA7"/>
    <w:rsid w:val="00883030"/>
    <w:rsid w:val="00883909"/>
    <w:rsid w:val="00884B81"/>
    <w:rsid w:val="00885343"/>
    <w:rsid w:val="0088573C"/>
    <w:rsid w:val="008861CF"/>
    <w:rsid w:val="008902FB"/>
    <w:rsid w:val="00890520"/>
    <w:rsid w:val="008913D5"/>
    <w:rsid w:val="00891525"/>
    <w:rsid w:val="0089235D"/>
    <w:rsid w:val="00892EDC"/>
    <w:rsid w:val="0089376B"/>
    <w:rsid w:val="008949C8"/>
    <w:rsid w:val="0089536A"/>
    <w:rsid w:val="00895490"/>
    <w:rsid w:val="008956B8"/>
    <w:rsid w:val="0089633F"/>
    <w:rsid w:val="008963BA"/>
    <w:rsid w:val="0089690D"/>
    <w:rsid w:val="00897B14"/>
    <w:rsid w:val="008A02D2"/>
    <w:rsid w:val="008A02F9"/>
    <w:rsid w:val="008A0641"/>
    <w:rsid w:val="008A0FDB"/>
    <w:rsid w:val="008A110D"/>
    <w:rsid w:val="008A13B7"/>
    <w:rsid w:val="008A1790"/>
    <w:rsid w:val="008A192C"/>
    <w:rsid w:val="008A1E66"/>
    <w:rsid w:val="008A2693"/>
    <w:rsid w:val="008A3F09"/>
    <w:rsid w:val="008A42D1"/>
    <w:rsid w:val="008A4511"/>
    <w:rsid w:val="008A4879"/>
    <w:rsid w:val="008A5F5A"/>
    <w:rsid w:val="008B0EED"/>
    <w:rsid w:val="008B10D8"/>
    <w:rsid w:val="008B15C0"/>
    <w:rsid w:val="008B23D5"/>
    <w:rsid w:val="008B255F"/>
    <w:rsid w:val="008B2972"/>
    <w:rsid w:val="008B2B31"/>
    <w:rsid w:val="008B2D96"/>
    <w:rsid w:val="008B2E7C"/>
    <w:rsid w:val="008B436A"/>
    <w:rsid w:val="008B5A7E"/>
    <w:rsid w:val="008B5C41"/>
    <w:rsid w:val="008B60A5"/>
    <w:rsid w:val="008B62DE"/>
    <w:rsid w:val="008B6543"/>
    <w:rsid w:val="008B68AC"/>
    <w:rsid w:val="008B6A8D"/>
    <w:rsid w:val="008B79A9"/>
    <w:rsid w:val="008C03B1"/>
    <w:rsid w:val="008C06C6"/>
    <w:rsid w:val="008C17F5"/>
    <w:rsid w:val="008C1D79"/>
    <w:rsid w:val="008C24F7"/>
    <w:rsid w:val="008C25B8"/>
    <w:rsid w:val="008C2DB6"/>
    <w:rsid w:val="008C30E8"/>
    <w:rsid w:val="008C3905"/>
    <w:rsid w:val="008C3B19"/>
    <w:rsid w:val="008C3DC4"/>
    <w:rsid w:val="008C41BB"/>
    <w:rsid w:val="008C4351"/>
    <w:rsid w:val="008C5B43"/>
    <w:rsid w:val="008C5DB3"/>
    <w:rsid w:val="008C6BBA"/>
    <w:rsid w:val="008C76BA"/>
    <w:rsid w:val="008C7EFE"/>
    <w:rsid w:val="008D0174"/>
    <w:rsid w:val="008D055C"/>
    <w:rsid w:val="008D0753"/>
    <w:rsid w:val="008D0A6A"/>
    <w:rsid w:val="008D0F4C"/>
    <w:rsid w:val="008D1241"/>
    <w:rsid w:val="008D1FD0"/>
    <w:rsid w:val="008D2113"/>
    <w:rsid w:val="008D3BD1"/>
    <w:rsid w:val="008D43C4"/>
    <w:rsid w:val="008D581E"/>
    <w:rsid w:val="008D59CF"/>
    <w:rsid w:val="008D7CB2"/>
    <w:rsid w:val="008E03BD"/>
    <w:rsid w:val="008E0425"/>
    <w:rsid w:val="008E160E"/>
    <w:rsid w:val="008E23C4"/>
    <w:rsid w:val="008E2735"/>
    <w:rsid w:val="008E2CC8"/>
    <w:rsid w:val="008E3862"/>
    <w:rsid w:val="008E3D0E"/>
    <w:rsid w:val="008E3F18"/>
    <w:rsid w:val="008E411A"/>
    <w:rsid w:val="008E44E4"/>
    <w:rsid w:val="008E4698"/>
    <w:rsid w:val="008E46A4"/>
    <w:rsid w:val="008E57B5"/>
    <w:rsid w:val="008E5F61"/>
    <w:rsid w:val="008E64BD"/>
    <w:rsid w:val="008E6643"/>
    <w:rsid w:val="008E7045"/>
    <w:rsid w:val="008E7A91"/>
    <w:rsid w:val="008F0614"/>
    <w:rsid w:val="008F13C3"/>
    <w:rsid w:val="008F1731"/>
    <w:rsid w:val="008F17E5"/>
    <w:rsid w:val="008F1896"/>
    <w:rsid w:val="008F1A0B"/>
    <w:rsid w:val="008F2EEC"/>
    <w:rsid w:val="008F3044"/>
    <w:rsid w:val="008F409A"/>
    <w:rsid w:val="008F4181"/>
    <w:rsid w:val="008F435E"/>
    <w:rsid w:val="008F4DE4"/>
    <w:rsid w:val="008F5461"/>
    <w:rsid w:val="008F5A97"/>
    <w:rsid w:val="008F6548"/>
    <w:rsid w:val="008F6973"/>
    <w:rsid w:val="008F739E"/>
    <w:rsid w:val="008F774B"/>
    <w:rsid w:val="008F7F7C"/>
    <w:rsid w:val="0090038C"/>
    <w:rsid w:val="00900537"/>
    <w:rsid w:val="0090204C"/>
    <w:rsid w:val="00902EC5"/>
    <w:rsid w:val="00904B9D"/>
    <w:rsid w:val="00904F93"/>
    <w:rsid w:val="00905746"/>
    <w:rsid w:val="00905963"/>
    <w:rsid w:val="00905CF7"/>
    <w:rsid w:val="0090659A"/>
    <w:rsid w:val="00906818"/>
    <w:rsid w:val="00907380"/>
    <w:rsid w:val="009079F4"/>
    <w:rsid w:val="00907B1C"/>
    <w:rsid w:val="009100A3"/>
    <w:rsid w:val="00910919"/>
    <w:rsid w:val="00910B19"/>
    <w:rsid w:val="00910CC9"/>
    <w:rsid w:val="0091112F"/>
    <w:rsid w:val="009114DA"/>
    <w:rsid w:val="00911DAB"/>
    <w:rsid w:val="009129A6"/>
    <w:rsid w:val="009143DF"/>
    <w:rsid w:val="0091474D"/>
    <w:rsid w:val="00914DEA"/>
    <w:rsid w:val="009158DA"/>
    <w:rsid w:val="00915BD3"/>
    <w:rsid w:val="009170ED"/>
    <w:rsid w:val="009171C1"/>
    <w:rsid w:val="009173A4"/>
    <w:rsid w:val="00920A21"/>
    <w:rsid w:val="00920B02"/>
    <w:rsid w:val="00920F83"/>
    <w:rsid w:val="00922666"/>
    <w:rsid w:val="00922ACD"/>
    <w:rsid w:val="0092492F"/>
    <w:rsid w:val="0092510E"/>
    <w:rsid w:val="0092530B"/>
    <w:rsid w:val="00925AF2"/>
    <w:rsid w:val="0092687F"/>
    <w:rsid w:val="00927355"/>
    <w:rsid w:val="00927462"/>
    <w:rsid w:val="009274E7"/>
    <w:rsid w:val="00927D35"/>
    <w:rsid w:val="00931534"/>
    <w:rsid w:val="00931A4E"/>
    <w:rsid w:val="009333DF"/>
    <w:rsid w:val="0093421C"/>
    <w:rsid w:val="009342F2"/>
    <w:rsid w:val="00934374"/>
    <w:rsid w:val="00934E0C"/>
    <w:rsid w:val="00934EE3"/>
    <w:rsid w:val="009376DC"/>
    <w:rsid w:val="00937743"/>
    <w:rsid w:val="009400D5"/>
    <w:rsid w:val="0094035B"/>
    <w:rsid w:val="009414FD"/>
    <w:rsid w:val="00941627"/>
    <w:rsid w:val="00941ED9"/>
    <w:rsid w:val="009424E1"/>
    <w:rsid w:val="00942EB5"/>
    <w:rsid w:val="00943E03"/>
    <w:rsid w:val="00943F45"/>
    <w:rsid w:val="00944118"/>
    <w:rsid w:val="0094655C"/>
    <w:rsid w:val="00946606"/>
    <w:rsid w:val="009469CB"/>
    <w:rsid w:val="00947B22"/>
    <w:rsid w:val="00947D1A"/>
    <w:rsid w:val="0095042B"/>
    <w:rsid w:val="00950A94"/>
    <w:rsid w:val="00950ACA"/>
    <w:rsid w:val="00950B24"/>
    <w:rsid w:val="00951510"/>
    <w:rsid w:val="00951807"/>
    <w:rsid w:val="00951BEF"/>
    <w:rsid w:val="00951CDD"/>
    <w:rsid w:val="00951D28"/>
    <w:rsid w:val="009524D5"/>
    <w:rsid w:val="00953509"/>
    <w:rsid w:val="00954219"/>
    <w:rsid w:val="00954FD5"/>
    <w:rsid w:val="00955C4C"/>
    <w:rsid w:val="00956D42"/>
    <w:rsid w:val="00957C17"/>
    <w:rsid w:val="0096001E"/>
    <w:rsid w:val="00961D46"/>
    <w:rsid w:val="009627AA"/>
    <w:rsid w:val="00963638"/>
    <w:rsid w:val="009641D3"/>
    <w:rsid w:val="00965008"/>
    <w:rsid w:val="009652F4"/>
    <w:rsid w:val="0096549F"/>
    <w:rsid w:val="00966BA9"/>
    <w:rsid w:val="00966C63"/>
    <w:rsid w:val="0097001D"/>
    <w:rsid w:val="009708F0"/>
    <w:rsid w:val="009723E0"/>
    <w:rsid w:val="00972B75"/>
    <w:rsid w:val="00973613"/>
    <w:rsid w:val="00973AC0"/>
    <w:rsid w:val="00973E1F"/>
    <w:rsid w:val="009751CD"/>
    <w:rsid w:val="009757C9"/>
    <w:rsid w:val="00976D6D"/>
    <w:rsid w:val="0097709E"/>
    <w:rsid w:val="00977841"/>
    <w:rsid w:val="00977F4B"/>
    <w:rsid w:val="00980E8E"/>
    <w:rsid w:val="009820C7"/>
    <w:rsid w:val="00982465"/>
    <w:rsid w:val="00982467"/>
    <w:rsid w:val="00982490"/>
    <w:rsid w:val="00982CBB"/>
    <w:rsid w:val="00982DC9"/>
    <w:rsid w:val="00983090"/>
    <w:rsid w:val="00983C8C"/>
    <w:rsid w:val="009844F2"/>
    <w:rsid w:val="00984B2F"/>
    <w:rsid w:val="009864A8"/>
    <w:rsid w:val="0098663E"/>
    <w:rsid w:val="00987231"/>
    <w:rsid w:val="00987489"/>
    <w:rsid w:val="00987527"/>
    <w:rsid w:val="00987599"/>
    <w:rsid w:val="00987981"/>
    <w:rsid w:val="00987B31"/>
    <w:rsid w:val="00987F86"/>
    <w:rsid w:val="00987FB8"/>
    <w:rsid w:val="009906D8"/>
    <w:rsid w:val="00990832"/>
    <w:rsid w:val="00990AFA"/>
    <w:rsid w:val="00990C5F"/>
    <w:rsid w:val="009916D2"/>
    <w:rsid w:val="00991863"/>
    <w:rsid w:val="0099187F"/>
    <w:rsid w:val="00992117"/>
    <w:rsid w:val="00994125"/>
    <w:rsid w:val="0099559A"/>
    <w:rsid w:val="009964FD"/>
    <w:rsid w:val="00997148"/>
    <w:rsid w:val="009971A5"/>
    <w:rsid w:val="0099753C"/>
    <w:rsid w:val="00997983"/>
    <w:rsid w:val="00997E12"/>
    <w:rsid w:val="009A152F"/>
    <w:rsid w:val="009A18C6"/>
    <w:rsid w:val="009A1CBB"/>
    <w:rsid w:val="009A20E8"/>
    <w:rsid w:val="009A263C"/>
    <w:rsid w:val="009A2AB2"/>
    <w:rsid w:val="009A2CC0"/>
    <w:rsid w:val="009A2D9F"/>
    <w:rsid w:val="009A2EA9"/>
    <w:rsid w:val="009A3CA6"/>
    <w:rsid w:val="009A3FB3"/>
    <w:rsid w:val="009A43D4"/>
    <w:rsid w:val="009A54C1"/>
    <w:rsid w:val="009A5B01"/>
    <w:rsid w:val="009A5D5A"/>
    <w:rsid w:val="009A6075"/>
    <w:rsid w:val="009A6C5A"/>
    <w:rsid w:val="009A76E0"/>
    <w:rsid w:val="009B028D"/>
    <w:rsid w:val="009B08F8"/>
    <w:rsid w:val="009B1F88"/>
    <w:rsid w:val="009B1FDB"/>
    <w:rsid w:val="009B414D"/>
    <w:rsid w:val="009B4376"/>
    <w:rsid w:val="009B46E5"/>
    <w:rsid w:val="009B591A"/>
    <w:rsid w:val="009B5DAF"/>
    <w:rsid w:val="009B61AD"/>
    <w:rsid w:val="009B664A"/>
    <w:rsid w:val="009B667D"/>
    <w:rsid w:val="009B705D"/>
    <w:rsid w:val="009B7319"/>
    <w:rsid w:val="009B74E9"/>
    <w:rsid w:val="009B750A"/>
    <w:rsid w:val="009B78B7"/>
    <w:rsid w:val="009B796A"/>
    <w:rsid w:val="009C0420"/>
    <w:rsid w:val="009C0A29"/>
    <w:rsid w:val="009C1807"/>
    <w:rsid w:val="009C1905"/>
    <w:rsid w:val="009C1D87"/>
    <w:rsid w:val="009C2E7F"/>
    <w:rsid w:val="009C36F1"/>
    <w:rsid w:val="009C5987"/>
    <w:rsid w:val="009C62E0"/>
    <w:rsid w:val="009C6891"/>
    <w:rsid w:val="009C7358"/>
    <w:rsid w:val="009C7646"/>
    <w:rsid w:val="009C7FFB"/>
    <w:rsid w:val="009D007F"/>
    <w:rsid w:val="009D016B"/>
    <w:rsid w:val="009D126D"/>
    <w:rsid w:val="009D1D4E"/>
    <w:rsid w:val="009D1F43"/>
    <w:rsid w:val="009D2AC8"/>
    <w:rsid w:val="009D3D05"/>
    <w:rsid w:val="009D4093"/>
    <w:rsid w:val="009D5812"/>
    <w:rsid w:val="009D78F0"/>
    <w:rsid w:val="009D7AD6"/>
    <w:rsid w:val="009E0953"/>
    <w:rsid w:val="009E0D9C"/>
    <w:rsid w:val="009E17F5"/>
    <w:rsid w:val="009E1D14"/>
    <w:rsid w:val="009E227B"/>
    <w:rsid w:val="009E2852"/>
    <w:rsid w:val="009E2B37"/>
    <w:rsid w:val="009E2CE3"/>
    <w:rsid w:val="009E3C34"/>
    <w:rsid w:val="009E3DB3"/>
    <w:rsid w:val="009E41D7"/>
    <w:rsid w:val="009E5892"/>
    <w:rsid w:val="009E59DD"/>
    <w:rsid w:val="009E680D"/>
    <w:rsid w:val="009F037E"/>
    <w:rsid w:val="009F056F"/>
    <w:rsid w:val="009F06A1"/>
    <w:rsid w:val="009F1D50"/>
    <w:rsid w:val="009F21DE"/>
    <w:rsid w:val="009F2258"/>
    <w:rsid w:val="009F2A15"/>
    <w:rsid w:val="009F2C0B"/>
    <w:rsid w:val="009F2FB4"/>
    <w:rsid w:val="009F3573"/>
    <w:rsid w:val="009F5E7A"/>
    <w:rsid w:val="009F6527"/>
    <w:rsid w:val="00A004D7"/>
    <w:rsid w:val="00A0135A"/>
    <w:rsid w:val="00A01904"/>
    <w:rsid w:val="00A01D0E"/>
    <w:rsid w:val="00A022F5"/>
    <w:rsid w:val="00A024E1"/>
    <w:rsid w:val="00A027E0"/>
    <w:rsid w:val="00A02F02"/>
    <w:rsid w:val="00A03863"/>
    <w:rsid w:val="00A03C3F"/>
    <w:rsid w:val="00A03E92"/>
    <w:rsid w:val="00A049AB"/>
    <w:rsid w:val="00A057F7"/>
    <w:rsid w:val="00A0603D"/>
    <w:rsid w:val="00A06372"/>
    <w:rsid w:val="00A1058F"/>
    <w:rsid w:val="00A108AF"/>
    <w:rsid w:val="00A11954"/>
    <w:rsid w:val="00A13081"/>
    <w:rsid w:val="00A13120"/>
    <w:rsid w:val="00A1317C"/>
    <w:rsid w:val="00A13D51"/>
    <w:rsid w:val="00A13F2B"/>
    <w:rsid w:val="00A1409C"/>
    <w:rsid w:val="00A14419"/>
    <w:rsid w:val="00A1444E"/>
    <w:rsid w:val="00A14F5F"/>
    <w:rsid w:val="00A15674"/>
    <w:rsid w:val="00A15875"/>
    <w:rsid w:val="00A1632E"/>
    <w:rsid w:val="00A178F0"/>
    <w:rsid w:val="00A209D4"/>
    <w:rsid w:val="00A20EE0"/>
    <w:rsid w:val="00A21AD6"/>
    <w:rsid w:val="00A21CCE"/>
    <w:rsid w:val="00A21DBF"/>
    <w:rsid w:val="00A234FA"/>
    <w:rsid w:val="00A23E86"/>
    <w:rsid w:val="00A257BC"/>
    <w:rsid w:val="00A25EBE"/>
    <w:rsid w:val="00A265FC"/>
    <w:rsid w:val="00A26E11"/>
    <w:rsid w:val="00A2784F"/>
    <w:rsid w:val="00A27F29"/>
    <w:rsid w:val="00A3089A"/>
    <w:rsid w:val="00A31966"/>
    <w:rsid w:val="00A3197E"/>
    <w:rsid w:val="00A31D5B"/>
    <w:rsid w:val="00A31E33"/>
    <w:rsid w:val="00A32256"/>
    <w:rsid w:val="00A32C7E"/>
    <w:rsid w:val="00A3316E"/>
    <w:rsid w:val="00A33B4F"/>
    <w:rsid w:val="00A347A2"/>
    <w:rsid w:val="00A34839"/>
    <w:rsid w:val="00A359C6"/>
    <w:rsid w:val="00A363D3"/>
    <w:rsid w:val="00A3693F"/>
    <w:rsid w:val="00A36EB1"/>
    <w:rsid w:val="00A40008"/>
    <w:rsid w:val="00A40A29"/>
    <w:rsid w:val="00A40E17"/>
    <w:rsid w:val="00A414A8"/>
    <w:rsid w:val="00A42869"/>
    <w:rsid w:val="00A42AFB"/>
    <w:rsid w:val="00A42FBA"/>
    <w:rsid w:val="00A43138"/>
    <w:rsid w:val="00A432E4"/>
    <w:rsid w:val="00A43BF9"/>
    <w:rsid w:val="00A43C15"/>
    <w:rsid w:val="00A4487E"/>
    <w:rsid w:val="00A448D5"/>
    <w:rsid w:val="00A459D4"/>
    <w:rsid w:val="00A461B5"/>
    <w:rsid w:val="00A469C6"/>
    <w:rsid w:val="00A46AD5"/>
    <w:rsid w:val="00A46B3F"/>
    <w:rsid w:val="00A50BB3"/>
    <w:rsid w:val="00A51135"/>
    <w:rsid w:val="00A51CD1"/>
    <w:rsid w:val="00A5237B"/>
    <w:rsid w:val="00A5246F"/>
    <w:rsid w:val="00A54DBB"/>
    <w:rsid w:val="00A54F89"/>
    <w:rsid w:val="00A5514C"/>
    <w:rsid w:val="00A561FE"/>
    <w:rsid w:val="00A56290"/>
    <w:rsid w:val="00A562DB"/>
    <w:rsid w:val="00A562FF"/>
    <w:rsid w:val="00A56937"/>
    <w:rsid w:val="00A56B64"/>
    <w:rsid w:val="00A56C9E"/>
    <w:rsid w:val="00A56CA4"/>
    <w:rsid w:val="00A579D5"/>
    <w:rsid w:val="00A6083F"/>
    <w:rsid w:val="00A60AA3"/>
    <w:rsid w:val="00A61C83"/>
    <w:rsid w:val="00A6228F"/>
    <w:rsid w:val="00A63123"/>
    <w:rsid w:val="00A63D81"/>
    <w:rsid w:val="00A64412"/>
    <w:rsid w:val="00A650A4"/>
    <w:rsid w:val="00A6529E"/>
    <w:rsid w:val="00A65601"/>
    <w:rsid w:val="00A657CC"/>
    <w:rsid w:val="00A65C33"/>
    <w:rsid w:val="00A65DE0"/>
    <w:rsid w:val="00A673FC"/>
    <w:rsid w:val="00A6748D"/>
    <w:rsid w:val="00A67862"/>
    <w:rsid w:val="00A67B7C"/>
    <w:rsid w:val="00A70D47"/>
    <w:rsid w:val="00A71510"/>
    <w:rsid w:val="00A71C43"/>
    <w:rsid w:val="00A7294D"/>
    <w:rsid w:val="00A734F7"/>
    <w:rsid w:val="00A748CB"/>
    <w:rsid w:val="00A756C6"/>
    <w:rsid w:val="00A757DD"/>
    <w:rsid w:val="00A75B4B"/>
    <w:rsid w:val="00A77707"/>
    <w:rsid w:val="00A80176"/>
    <w:rsid w:val="00A8033B"/>
    <w:rsid w:val="00A8041D"/>
    <w:rsid w:val="00A80598"/>
    <w:rsid w:val="00A80A1E"/>
    <w:rsid w:val="00A814D3"/>
    <w:rsid w:val="00A823F6"/>
    <w:rsid w:val="00A8330D"/>
    <w:rsid w:val="00A83404"/>
    <w:rsid w:val="00A84485"/>
    <w:rsid w:val="00A84615"/>
    <w:rsid w:val="00A84653"/>
    <w:rsid w:val="00A85070"/>
    <w:rsid w:val="00A85A39"/>
    <w:rsid w:val="00A87146"/>
    <w:rsid w:val="00A873FD"/>
    <w:rsid w:val="00A87456"/>
    <w:rsid w:val="00A87A75"/>
    <w:rsid w:val="00A9114B"/>
    <w:rsid w:val="00A912F9"/>
    <w:rsid w:val="00A91394"/>
    <w:rsid w:val="00A9162A"/>
    <w:rsid w:val="00A923FF"/>
    <w:rsid w:val="00A9286A"/>
    <w:rsid w:val="00A9291A"/>
    <w:rsid w:val="00A92BA2"/>
    <w:rsid w:val="00A93120"/>
    <w:rsid w:val="00A9326B"/>
    <w:rsid w:val="00A94DE6"/>
    <w:rsid w:val="00A950B2"/>
    <w:rsid w:val="00A95EDE"/>
    <w:rsid w:val="00A96A95"/>
    <w:rsid w:val="00A970F3"/>
    <w:rsid w:val="00A97318"/>
    <w:rsid w:val="00A9787D"/>
    <w:rsid w:val="00A97D8A"/>
    <w:rsid w:val="00AA0306"/>
    <w:rsid w:val="00AA0FCA"/>
    <w:rsid w:val="00AA1583"/>
    <w:rsid w:val="00AA19EF"/>
    <w:rsid w:val="00AA2439"/>
    <w:rsid w:val="00AA26E1"/>
    <w:rsid w:val="00AA2E82"/>
    <w:rsid w:val="00AA471B"/>
    <w:rsid w:val="00AA4D50"/>
    <w:rsid w:val="00AA4FE8"/>
    <w:rsid w:val="00AA4FF1"/>
    <w:rsid w:val="00AA5621"/>
    <w:rsid w:val="00AA5FA9"/>
    <w:rsid w:val="00AA6022"/>
    <w:rsid w:val="00AA6F4C"/>
    <w:rsid w:val="00AA6FC6"/>
    <w:rsid w:val="00AB1967"/>
    <w:rsid w:val="00AB1BD1"/>
    <w:rsid w:val="00AB2A2C"/>
    <w:rsid w:val="00AB453F"/>
    <w:rsid w:val="00AB4769"/>
    <w:rsid w:val="00AB4E7A"/>
    <w:rsid w:val="00AB5034"/>
    <w:rsid w:val="00AB5199"/>
    <w:rsid w:val="00AB5732"/>
    <w:rsid w:val="00AB61A0"/>
    <w:rsid w:val="00AB6C17"/>
    <w:rsid w:val="00AB6E72"/>
    <w:rsid w:val="00AB7364"/>
    <w:rsid w:val="00AB748D"/>
    <w:rsid w:val="00AC0351"/>
    <w:rsid w:val="00AC0AC8"/>
    <w:rsid w:val="00AC142D"/>
    <w:rsid w:val="00AC1A37"/>
    <w:rsid w:val="00AC21B1"/>
    <w:rsid w:val="00AC33BB"/>
    <w:rsid w:val="00AC3AEE"/>
    <w:rsid w:val="00AC5458"/>
    <w:rsid w:val="00AC57A9"/>
    <w:rsid w:val="00AC6680"/>
    <w:rsid w:val="00AC73D8"/>
    <w:rsid w:val="00AC75F7"/>
    <w:rsid w:val="00AC7714"/>
    <w:rsid w:val="00AD00A1"/>
    <w:rsid w:val="00AD058D"/>
    <w:rsid w:val="00AD0A37"/>
    <w:rsid w:val="00AD1336"/>
    <w:rsid w:val="00AD238E"/>
    <w:rsid w:val="00AD2D62"/>
    <w:rsid w:val="00AD3651"/>
    <w:rsid w:val="00AD4061"/>
    <w:rsid w:val="00AD438E"/>
    <w:rsid w:val="00AD5242"/>
    <w:rsid w:val="00AD570F"/>
    <w:rsid w:val="00AD5863"/>
    <w:rsid w:val="00AD58F7"/>
    <w:rsid w:val="00AD634E"/>
    <w:rsid w:val="00AE06D3"/>
    <w:rsid w:val="00AE14DE"/>
    <w:rsid w:val="00AE2BD8"/>
    <w:rsid w:val="00AE305B"/>
    <w:rsid w:val="00AE4216"/>
    <w:rsid w:val="00AE478B"/>
    <w:rsid w:val="00AE4DA1"/>
    <w:rsid w:val="00AE509F"/>
    <w:rsid w:val="00AE62B0"/>
    <w:rsid w:val="00AE63C4"/>
    <w:rsid w:val="00AE7153"/>
    <w:rsid w:val="00AE7464"/>
    <w:rsid w:val="00AE7885"/>
    <w:rsid w:val="00AE7909"/>
    <w:rsid w:val="00AF0195"/>
    <w:rsid w:val="00AF0388"/>
    <w:rsid w:val="00AF044F"/>
    <w:rsid w:val="00AF0AB8"/>
    <w:rsid w:val="00AF1DB2"/>
    <w:rsid w:val="00AF225B"/>
    <w:rsid w:val="00AF305E"/>
    <w:rsid w:val="00AF32E5"/>
    <w:rsid w:val="00AF4491"/>
    <w:rsid w:val="00AF5369"/>
    <w:rsid w:val="00AF58E8"/>
    <w:rsid w:val="00AF69A1"/>
    <w:rsid w:val="00AF6E61"/>
    <w:rsid w:val="00AF7263"/>
    <w:rsid w:val="00AF783B"/>
    <w:rsid w:val="00AF7E5E"/>
    <w:rsid w:val="00B004AA"/>
    <w:rsid w:val="00B00E33"/>
    <w:rsid w:val="00B00E35"/>
    <w:rsid w:val="00B01614"/>
    <w:rsid w:val="00B02673"/>
    <w:rsid w:val="00B02823"/>
    <w:rsid w:val="00B03C01"/>
    <w:rsid w:val="00B03DF3"/>
    <w:rsid w:val="00B03FEB"/>
    <w:rsid w:val="00B05640"/>
    <w:rsid w:val="00B0631F"/>
    <w:rsid w:val="00B06B1A"/>
    <w:rsid w:val="00B06DE8"/>
    <w:rsid w:val="00B06FB8"/>
    <w:rsid w:val="00B07DEE"/>
    <w:rsid w:val="00B07FD6"/>
    <w:rsid w:val="00B1036A"/>
    <w:rsid w:val="00B10F07"/>
    <w:rsid w:val="00B1142D"/>
    <w:rsid w:val="00B11533"/>
    <w:rsid w:val="00B11DAB"/>
    <w:rsid w:val="00B1246D"/>
    <w:rsid w:val="00B125E7"/>
    <w:rsid w:val="00B1266B"/>
    <w:rsid w:val="00B12707"/>
    <w:rsid w:val="00B12F36"/>
    <w:rsid w:val="00B13D1A"/>
    <w:rsid w:val="00B1416F"/>
    <w:rsid w:val="00B154C5"/>
    <w:rsid w:val="00B15D74"/>
    <w:rsid w:val="00B1620E"/>
    <w:rsid w:val="00B2141D"/>
    <w:rsid w:val="00B216D1"/>
    <w:rsid w:val="00B21CB4"/>
    <w:rsid w:val="00B21D74"/>
    <w:rsid w:val="00B21F71"/>
    <w:rsid w:val="00B22CB5"/>
    <w:rsid w:val="00B245F5"/>
    <w:rsid w:val="00B252F0"/>
    <w:rsid w:val="00B25515"/>
    <w:rsid w:val="00B25E89"/>
    <w:rsid w:val="00B26004"/>
    <w:rsid w:val="00B26353"/>
    <w:rsid w:val="00B2737A"/>
    <w:rsid w:val="00B2753F"/>
    <w:rsid w:val="00B27894"/>
    <w:rsid w:val="00B3000B"/>
    <w:rsid w:val="00B3035B"/>
    <w:rsid w:val="00B3098F"/>
    <w:rsid w:val="00B30C67"/>
    <w:rsid w:val="00B3147C"/>
    <w:rsid w:val="00B32C7E"/>
    <w:rsid w:val="00B32EB2"/>
    <w:rsid w:val="00B33111"/>
    <w:rsid w:val="00B342E4"/>
    <w:rsid w:val="00B36935"/>
    <w:rsid w:val="00B37109"/>
    <w:rsid w:val="00B3726D"/>
    <w:rsid w:val="00B378BD"/>
    <w:rsid w:val="00B40436"/>
    <w:rsid w:val="00B411A9"/>
    <w:rsid w:val="00B42FEE"/>
    <w:rsid w:val="00B434D2"/>
    <w:rsid w:val="00B4413E"/>
    <w:rsid w:val="00B448B8"/>
    <w:rsid w:val="00B44BBE"/>
    <w:rsid w:val="00B45132"/>
    <w:rsid w:val="00B478BE"/>
    <w:rsid w:val="00B50011"/>
    <w:rsid w:val="00B50366"/>
    <w:rsid w:val="00B51A0A"/>
    <w:rsid w:val="00B52034"/>
    <w:rsid w:val="00B521C9"/>
    <w:rsid w:val="00B52DF2"/>
    <w:rsid w:val="00B5302D"/>
    <w:rsid w:val="00B53188"/>
    <w:rsid w:val="00B53B76"/>
    <w:rsid w:val="00B5428C"/>
    <w:rsid w:val="00B543DC"/>
    <w:rsid w:val="00B55606"/>
    <w:rsid w:val="00B55D8E"/>
    <w:rsid w:val="00B56390"/>
    <w:rsid w:val="00B5702F"/>
    <w:rsid w:val="00B5716C"/>
    <w:rsid w:val="00B5795D"/>
    <w:rsid w:val="00B57B86"/>
    <w:rsid w:val="00B57C11"/>
    <w:rsid w:val="00B57DA1"/>
    <w:rsid w:val="00B604D8"/>
    <w:rsid w:val="00B6364C"/>
    <w:rsid w:val="00B63E29"/>
    <w:rsid w:val="00B65146"/>
    <w:rsid w:val="00B65459"/>
    <w:rsid w:val="00B66490"/>
    <w:rsid w:val="00B66B01"/>
    <w:rsid w:val="00B66F52"/>
    <w:rsid w:val="00B66FA8"/>
    <w:rsid w:val="00B679E3"/>
    <w:rsid w:val="00B67E16"/>
    <w:rsid w:val="00B7098F"/>
    <w:rsid w:val="00B715DD"/>
    <w:rsid w:val="00B71ED2"/>
    <w:rsid w:val="00B72267"/>
    <w:rsid w:val="00B722F7"/>
    <w:rsid w:val="00B7360F"/>
    <w:rsid w:val="00B73A41"/>
    <w:rsid w:val="00B73FBD"/>
    <w:rsid w:val="00B74762"/>
    <w:rsid w:val="00B74AC8"/>
    <w:rsid w:val="00B74DFA"/>
    <w:rsid w:val="00B752D8"/>
    <w:rsid w:val="00B7588B"/>
    <w:rsid w:val="00B75F5F"/>
    <w:rsid w:val="00B76169"/>
    <w:rsid w:val="00B76F54"/>
    <w:rsid w:val="00B776A2"/>
    <w:rsid w:val="00B77D40"/>
    <w:rsid w:val="00B77E55"/>
    <w:rsid w:val="00B800E9"/>
    <w:rsid w:val="00B80B07"/>
    <w:rsid w:val="00B80FCD"/>
    <w:rsid w:val="00B81DB1"/>
    <w:rsid w:val="00B826A9"/>
    <w:rsid w:val="00B83C1D"/>
    <w:rsid w:val="00B84970"/>
    <w:rsid w:val="00B858CF"/>
    <w:rsid w:val="00B85CD4"/>
    <w:rsid w:val="00B86465"/>
    <w:rsid w:val="00B8743D"/>
    <w:rsid w:val="00B876D7"/>
    <w:rsid w:val="00B87B5A"/>
    <w:rsid w:val="00B91430"/>
    <w:rsid w:val="00B914E3"/>
    <w:rsid w:val="00B91765"/>
    <w:rsid w:val="00B91819"/>
    <w:rsid w:val="00B92235"/>
    <w:rsid w:val="00B9267E"/>
    <w:rsid w:val="00B927C7"/>
    <w:rsid w:val="00B929B6"/>
    <w:rsid w:val="00B9360D"/>
    <w:rsid w:val="00B93D8B"/>
    <w:rsid w:val="00B93E7E"/>
    <w:rsid w:val="00B946C5"/>
    <w:rsid w:val="00B94C6E"/>
    <w:rsid w:val="00B9546E"/>
    <w:rsid w:val="00B9566E"/>
    <w:rsid w:val="00B965B1"/>
    <w:rsid w:val="00B96A1F"/>
    <w:rsid w:val="00B97746"/>
    <w:rsid w:val="00B97C52"/>
    <w:rsid w:val="00B97DB2"/>
    <w:rsid w:val="00BA15D1"/>
    <w:rsid w:val="00BA1FA7"/>
    <w:rsid w:val="00BA2241"/>
    <w:rsid w:val="00BA2455"/>
    <w:rsid w:val="00BA2666"/>
    <w:rsid w:val="00BA29F2"/>
    <w:rsid w:val="00BA307A"/>
    <w:rsid w:val="00BA3739"/>
    <w:rsid w:val="00BA4C30"/>
    <w:rsid w:val="00BA4E6F"/>
    <w:rsid w:val="00BA5AC9"/>
    <w:rsid w:val="00BA68D7"/>
    <w:rsid w:val="00BA6BC1"/>
    <w:rsid w:val="00BA7030"/>
    <w:rsid w:val="00BA70B1"/>
    <w:rsid w:val="00BA745F"/>
    <w:rsid w:val="00BA746A"/>
    <w:rsid w:val="00BA7E07"/>
    <w:rsid w:val="00BB0A28"/>
    <w:rsid w:val="00BB0CD8"/>
    <w:rsid w:val="00BB0F57"/>
    <w:rsid w:val="00BB1A7E"/>
    <w:rsid w:val="00BB3DF1"/>
    <w:rsid w:val="00BB4423"/>
    <w:rsid w:val="00BB495F"/>
    <w:rsid w:val="00BB54BF"/>
    <w:rsid w:val="00BB5BE2"/>
    <w:rsid w:val="00BB763F"/>
    <w:rsid w:val="00BC123A"/>
    <w:rsid w:val="00BC2206"/>
    <w:rsid w:val="00BC2912"/>
    <w:rsid w:val="00BC29E6"/>
    <w:rsid w:val="00BC2A0B"/>
    <w:rsid w:val="00BC2B2F"/>
    <w:rsid w:val="00BC393F"/>
    <w:rsid w:val="00BC3AEB"/>
    <w:rsid w:val="00BC493D"/>
    <w:rsid w:val="00BC6360"/>
    <w:rsid w:val="00BC6816"/>
    <w:rsid w:val="00BD11A9"/>
    <w:rsid w:val="00BD1238"/>
    <w:rsid w:val="00BD22DA"/>
    <w:rsid w:val="00BD2524"/>
    <w:rsid w:val="00BD2683"/>
    <w:rsid w:val="00BD36C3"/>
    <w:rsid w:val="00BD3F88"/>
    <w:rsid w:val="00BD401D"/>
    <w:rsid w:val="00BD463A"/>
    <w:rsid w:val="00BD4834"/>
    <w:rsid w:val="00BD6903"/>
    <w:rsid w:val="00BE00D1"/>
    <w:rsid w:val="00BE0F08"/>
    <w:rsid w:val="00BE26C8"/>
    <w:rsid w:val="00BE2C33"/>
    <w:rsid w:val="00BE2D1D"/>
    <w:rsid w:val="00BE2D62"/>
    <w:rsid w:val="00BE37E2"/>
    <w:rsid w:val="00BE3A8E"/>
    <w:rsid w:val="00BE3E44"/>
    <w:rsid w:val="00BE42C8"/>
    <w:rsid w:val="00BE447B"/>
    <w:rsid w:val="00BE4900"/>
    <w:rsid w:val="00BE66BF"/>
    <w:rsid w:val="00BE670F"/>
    <w:rsid w:val="00BE6E94"/>
    <w:rsid w:val="00BE7053"/>
    <w:rsid w:val="00BE784A"/>
    <w:rsid w:val="00BF0127"/>
    <w:rsid w:val="00BF029D"/>
    <w:rsid w:val="00BF060B"/>
    <w:rsid w:val="00BF1B97"/>
    <w:rsid w:val="00BF2C54"/>
    <w:rsid w:val="00BF3623"/>
    <w:rsid w:val="00BF3C01"/>
    <w:rsid w:val="00BF3C8B"/>
    <w:rsid w:val="00BF3D9F"/>
    <w:rsid w:val="00BF404D"/>
    <w:rsid w:val="00BF456F"/>
    <w:rsid w:val="00BF474F"/>
    <w:rsid w:val="00BF508C"/>
    <w:rsid w:val="00BF5E30"/>
    <w:rsid w:val="00BF5F56"/>
    <w:rsid w:val="00BF65E9"/>
    <w:rsid w:val="00BF6B72"/>
    <w:rsid w:val="00BF6FB8"/>
    <w:rsid w:val="00BF7049"/>
    <w:rsid w:val="00BF7FD9"/>
    <w:rsid w:val="00C0062F"/>
    <w:rsid w:val="00C009ED"/>
    <w:rsid w:val="00C0131D"/>
    <w:rsid w:val="00C01C07"/>
    <w:rsid w:val="00C01C96"/>
    <w:rsid w:val="00C01DD0"/>
    <w:rsid w:val="00C02012"/>
    <w:rsid w:val="00C02573"/>
    <w:rsid w:val="00C026BE"/>
    <w:rsid w:val="00C02B42"/>
    <w:rsid w:val="00C02D93"/>
    <w:rsid w:val="00C02F14"/>
    <w:rsid w:val="00C036CF"/>
    <w:rsid w:val="00C038AE"/>
    <w:rsid w:val="00C03B5D"/>
    <w:rsid w:val="00C05260"/>
    <w:rsid w:val="00C0615A"/>
    <w:rsid w:val="00C06CBB"/>
    <w:rsid w:val="00C07BFE"/>
    <w:rsid w:val="00C105C9"/>
    <w:rsid w:val="00C106F5"/>
    <w:rsid w:val="00C123B7"/>
    <w:rsid w:val="00C12444"/>
    <w:rsid w:val="00C12958"/>
    <w:rsid w:val="00C1297A"/>
    <w:rsid w:val="00C12D27"/>
    <w:rsid w:val="00C12F8F"/>
    <w:rsid w:val="00C13F8E"/>
    <w:rsid w:val="00C140D2"/>
    <w:rsid w:val="00C14DA6"/>
    <w:rsid w:val="00C154F3"/>
    <w:rsid w:val="00C15941"/>
    <w:rsid w:val="00C15EA4"/>
    <w:rsid w:val="00C164D7"/>
    <w:rsid w:val="00C17A8F"/>
    <w:rsid w:val="00C20C12"/>
    <w:rsid w:val="00C20EA9"/>
    <w:rsid w:val="00C22758"/>
    <w:rsid w:val="00C227FD"/>
    <w:rsid w:val="00C2284A"/>
    <w:rsid w:val="00C258CE"/>
    <w:rsid w:val="00C2730A"/>
    <w:rsid w:val="00C304F9"/>
    <w:rsid w:val="00C30773"/>
    <w:rsid w:val="00C326FC"/>
    <w:rsid w:val="00C32FAB"/>
    <w:rsid w:val="00C33E1C"/>
    <w:rsid w:val="00C34000"/>
    <w:rsid w:val="00C3466D"/>
    <w:rsid w:val="00C346DA"/>
    <w:rsid w:val="00C3473F"/>
    <w:rsid w:val="00C35CE3"/>
    <w:rsid w:val="00C360F6"/>
    <w:rsid w:val="00C3637E"/>
    <w:rsid w:val="00C364AA"/>
    <w:rsid w:val="00C3679F"/>
    <w:rsid w:val="00C370F3"/>
    <w:rsid w:val="00C3715A"/>
    <w:rsid w:val="00C37663"/>
    <w:rsid w:val="00C377C0"/>
    <w:rsid w:val="00C40A5E"/>
    <w:rsid w:val="00C41D2A"/>
    <w:rsid w:val="00C42073"/>
    <w:rsid w:val="00C424A5"/>
    <w:rsid w:val="00C42F20"/>
    <w:rsid w:val="00C43089"/>
    <w:rsid w:val="00C43709"/>
    <w:rsid w:val="00C43A95"/>
    <w:rsid w:val="00C456C0"/>
    <w:rsid w:val="00C4575F"/>
    <w:rsid w:val="00C45B34"/>
    <w:rsid w:val="00C45C4E"/>
    <w:rsid w:val="00C46AAB"/>
    <w:rsid w:val="00C47527"/>
    <w:rsid w:val="00C477C7"/>
    <w:rsid w:val="00C479AC"/>
    <w:rsid w:val="00C47C70"/>
    <w:rsid w:val="00C47D0D"/>
    <w:rsid w:val="00C51B4F"/>
    <w:rsid w:val="00C51C0A"/>
    <w:rsid w:val="00C52142"/>
    <w:rsid w:val="00C527F8"/>
    <w:rsid w:val="00C52DCA"/>
    <w:rsid w:val="00C533C2"/>
    <w:rsid w:val="00C53B38"/>
    <w:rsid w:val="00C541F9"/>
    <w:rsid w:val="00C56464"/>
    <w:rsid w:val="00C569B5"/>
    <w:rsid w:val="00C56C28"/>
    <w:rsid w:val="00C57389"/>
    <w:rsid w:val="00C5757A"/>
    <w:rsid w:val="00C57A8D"/>
    <w:rsid w:val="00C60398"/>
    <w:rsid w:val="00C6067E"/>
    <w:rsid w:val="00C60798"/>
    <w:rsid w:val="00C624B2"/>
    <w:rsid w:val="00C62938"/>
    <w:rsid w:val="00C62A76"/>
    <w:rsid w:val="00C63B10"/>
    <w:rsid w:val="00C63BD7"/>
    <w:rsid w:val="00C63D76"/>
    <w:rsid w:val="00C647D8"/>
    <w:rsid w:val="00C6497A"/>
    <w:rsid w:val="00C64BAA"/>
    <w:rsid w:val="00C64E15"/>
    <w:rsid w:val="00C6520A"/>
    <w:rsid w:val="00C652F6"/>
    <w:rsid w:val="00C654BD"/>
    <w:rsid w:val="00C65589"/>
    <w:rsid w:val="00C65F6F"/>
    <w:rsid w:val="00C67283"/>
    <w:rsid w:val="00C67977"/>
    <w:rsid w:val="00C67AAC"/>
    <w:rsid w:val="00C67CE3"/>
    <w:rsid w:val="00C719B0"/>
    <w:rsid w:val="00C71AED"/>
    <w:rsid w:val="00C72383"/>
    <w:rsid w:val="00C725B2"/>
    <w:rsid w:val="00C72D5D"/>
    <w:rsid w:val="00C72FF3"/>
    <w:rsid w:val="00C734CB"/>
    <w:rsid w:val="00C74994"/>
    <w:rsid w:val="00C74F77"/>
    <w:rsid w:val="00C75970"/>
    <w:rsid w:val="00C77477"/>
    <w:rsid w:val="00C77505"/>
    <w:rsid w:val="00C77624"/>
    <w:rsid w:val="00C77AFC"/>
    <w:rsid w:val="00C77EEC"/>
    <w:rsid w:val="00C8011B"/>
    <w:rsid w:val="00C82D44"/>
    <w:rsid w:val="00C83F33"/>
    <w:rsid w:val="00C840AB"/>
    <w:rsid w:val="00C86050"/>
    <w:rsid w:val="00C86D55"/>
    <w:rsid w:val="00C87701"/>
    <w:rsid w:val="00C87B4F"/>
    <w:rsid w:val="00C87C8A"/>
    <w:rsid w:val="00C90AFD"/>
    <w:rsid w:val="00C9181C"/>
    <w:rsid w:val="00C924F1"/>
    <w:rsid w:val="00C92B4B"/>
    <w:rsid w:val="00C935A3"/>
    <w:rsid w:val="00C93A64"/>
    <w:rsid w:val="00C9588C"/>
    <w:rsid w:val="00C95AE0"/>
    <w:rsid w:val="00C963BB"/>
    <w:rsid w:val="00C97400"/>
    <w:rsid w:val="00CA25CC"/>
    <w:rsid w:val="00CA2F42"/>
    <w:rsid w:val="00CA4467"/>
    <w:rsid w:val="00CA4FF7"/>
    <w:rsid w:val="00CA572B"/>
    <w:rsid w:val="00CA603D"/>
    <w:rsid w:val="00CA65CA"/>
    <w:rsid w:val="00CA703D"/>
    <w:rsid w:val="00CA7E27"/>
    <w:rsid w:val="00CB05F8"/>
    <w:rsid w:val="00CB0DDA"/>
    <w:rsid w:val="00CB0F6B"/>
    <w:rsid w:val="00CB2ABB"/>
    <w:rsid w:val="00CB2C14"/>
    <w:rsid w:val="00CB300A"/>
    <w:rsid w:val="00CB3191"/>
    <w:rsid w:val="00CB32C4"/>
    <w:rsid w:val="00CB3EFD"/>
    <w:rsid w:val="00CB3F3B"/>
    <w:rsid w:val="00CB421D"/>
    <w:rsid w:val="00CB5BAD"/>
    <w:rsid w:val="00CB64E1"/>
    <w:rsid w:val="00CC0049"/>
    <w:rsid w:val="00CC078C"/>
    <w:rsid w:val="00CC115E"/>
    <w:rsid w:val="00CC1683"/>
    <w:rsid w:val="00CC1C06"/>
    <w:rsid w:val="00CC1FC3"/>
    <w:rsid w:val="00CC1FD6"/>
    <w:rsid w:val="00CC3166"/>
    <w:rsid w:val="00CC3634"/>
    <w:rsid w:val="00CC3EBC"/>
    <w:rsid w:val="00CC3FAE"/>
    <w:rsid w:val="00CC42B9"/>
    <w:rsid w:val="00CC4473"/>
    <w:rsid w:val="00CC4DF8"/>
    <w:rsid w:val="00CC5240"/>
    <w:rsid w:val="00CC7256"/>
    <w:rsid w:val="00CC74A8"/>
    <w:rsid w:val="00CC7DA1"/>
    <w:rsid w:val="00CD01FF"/>
    <w:rsid w:val="00CD0B25"/>
    <w:rsid w:val="00CD105A"/>
    <w:rsid w:val="00CD1172"/>
    <w:rsid w:val="00CD144B"/>
    <w:rsid w:val="00CD1DF2"/>
    <w:rsid w:val="00CD26B7"/>
    <w:rsid w:val="00CD26FE"/>
    <w:rsid w:val="00CD282C"/>
    <w:rsid w:val="00CD2DA6"/>
    <w:rsid w:val="00CD3080"/>
    <w:rsid w:val="00CD34F0"/>
    <w:rsid w:val="00CD36C1"/>
    <w:rsid w:val="00CD3A84"/>
    <w:rsid w:val="00CD3A92"/>
    <w:rsid w:val="00CD4D2C"/>
    <w:rsid w:val="00CD4EE3"/>
    <w:rsid w:val="00CD528F"/>
    <w:rsid w:val="00CD7672"/>
    <w:rsid w:val="00CD771A"/>
    <w:rsid w:val="00CD7B98"/>
    <w:rsid w:val="00CD7C2F"/>
    <w:rsid w:val="00CE012D"/>
    <w:rsid w:val="00CE036F"/>
    <w:rsid w:val="00CE0ACB"/>
    <w:rsid w:val="00CE0E1D"/>
    <w:rsid w:val="00CE0E97"/>
    <w:rsid w:val="00CE0EF9"/>
    <w:rsid w:val="00CE2CCC"/>
    <w:rsid w:val="00CE307A"/>
    <w:rsid w:val="00CE3471"/>
    <w:rsid w:val="00CE3915"/>
    <w:rsid w:val="00CE39EB"/>
    <w:rsid w:val="00CE4B7C"/>
    <w:rsid w:val="00CE622C"/>
    <w:rsid w:val="00CE74E3"/>
    <w:rsid w:val="00CF0121"/>
    <w:rsid w:val="00CF03A7"/>
    <w:rsid w:val="00CF0795"/>
    <w:rsid w:val="00CF0873"/>
    <w:rsid w:val="00CF12F3"/>
    <w:rsid w:val="00CF16C2"/>
    <w:rsid w:val="00CF1B5C"/>
    <w:rsid w:val="00CF1E0E"/>
    <w:rsid w:val="00CF2677"/>
    <w:rsid w:val="00CF2C3D"/>
    <w:rsid w:val="00CF33AC"/>
    <w:rsid w:val="00CF42FA"/>
    <w:rsid w:val="00CF4362"/>
    <w:rsid w:val="00CF4AAA"/>
    <w:rsid w:val="00CF5483"/>
    <w:rsid w:val="00CF5590"/>
    <w:rsid w:val="00CF5BA7"/>
    <w:rsid w:val="00CF6057"/>
    <w:rsid w:val="00CF6F73"/>
    <w:rsid w:val="00CF724A"/>
    <w:rsid w:val="00CF757F"/>
    <w:rsid w:val="00D0026B"/>
    <w:rsid w:val="00D008F0"/>
    <w:rsid w:val="00D00BAB"/>
    <w:rsid w:val="00D01416"/>
    <w:rsid w:val="00D02095"/>
    <w:rsid w:val="00D020E3"/>
    <w:rsid w:val="00D02618"/>
    <w:rsid w:val="00D02B93"/>
    <w:rsid w:val="00D03473"/>
    <w:rsid w:val="00D0356A"/>
    <w:rsid w:val="00D0356B"/>
    <w:rsid w:val="00D03F71"/>
    <w:rsid w:val="00D04BF8"/>
    <w:rsid w:val="00D052CF"/>
    <w:rsid w:val="00D05445"/>
    <w:rsid w:val="00D065F4"/>
    <w:rsid w:val="00D066A0"/>
    <w:rsid w:val="00D069F1"/>
    <w:rsid w:val="00D06D1F"/>
    <w:rsid w:val="00D06F81"/>
    <w:rsid w:val="00D0746E"/>
    <w:rsid w:val="00D07A6E"/>
    <w:rsid w:val="00D07ADB"/>
    <w:rsid w:val="00D106EF"/>
    <w:rsid w:val="00D12272"/>
    <w:rsid w:val="00D129A8"/>
    <w:rsid w:val="00D136D7"/>
    <w:rsid w:val="00D1384F"/>
    <w:rsid w:val="00D13869"/>
    <w:rsid w:val="00D148FA"/>
    <w:rsid w:val="00D14B73"/>
    <w:rsid w:val="00D1563F"/>
    <w:rsid w:val="00D1581B"/>
    <w:rsid w:val="00D160A0"/>
    <w:rsid w:val="00D164F5"/>
    <w:rsid w:val="00D16D7E"/>
    <w:rsid w:val="00D17004"/>
    <w:rsid w:val="00D17279"/>
    <w:rsid w:val="00D1729F"/>
    <w:rsid w:val="00D178D2"/>
    <w:rsid w:val="00D17B94"/>
    <w:rsid w:val="00D17EEF"/>
    <w:rsid w:val="00D214D6"/>
    <w:rsid w:val="00D217BE"/>
    <w:rsid w:val="00D22091"/>
    <w:rsid w:val="00D228ED"/>
    <w:rsid w:val="00D232A7"/>
    <w:rsid w:val="00D2380E"/>
    <w:rsid w:val="00D23B31"/>
    <w:rsid w:val="00D249D2"/>
    <w:rsid w:val="00D24DFF"/>
    <w:rsid w:val="00D25585"/>
    <w:rsid w:val="00D25E6E"/>
    <w:rsid w:val="00D26136"/>
    <w:rsid w:val="00D273D6"/>
    <w:rsid w:val="00D302D5"/>
    <w:rsid w:val="00D327A1"/>
    <w:rsid w:val="00D32DF3"/>
    <w:rsid w:val="00D3358F"/>
    <w:rsid w:val="00D33C76"/>
    <w:rsid w:val="00D33DAF"/>
    <w:rsid w:val="00D346D9"/>
    <w:rsid w:val="00D34817"/>
    <w:rsid w:val="00D34F0C"/>
    <w:rsid w:val="00D362C6"/>
    <w:rsid w:val="00D36BF1"/>
    <w:rsid w:val="00D36DE2"/>
    <w:rsid w:val="00D379DE"/>
    <w:rsid w:val="00D37C86"/>
    <w:rsid w:val="00D40083"/>
    <w:rsid w:val="00D42219"/>
    <w:rsid w:val="00D43670"/>
    <w:rsid w:val="00D4429C"/>
    <w:rsid w:val="00D44387"/>
    <w:rsid w:val="00D456C9"/>
    <w:rsid w:val="00D46110"/>
    <w:rsid w:val="00D46595"/>
    <w:rsid w:val="00D46910"/>
    <w:rsid w:val="00D4718C"/>
    <w:rsid w:val="00D4730E"/>
    <w:rsid w:val="00D500B6"/>
    <w:rsid w:val="00D50C23"/>
    <w:rsid w:val="00D53811"/>
    <w:rsid w:val="00D53FAB"/>
    <w:rsid w:val="00D55780"/>
    <w:rsid w:val="00D55915"/>
    <w:rsid w:val="00D560E7"/>
    <w:rsid w:val="00D5686D"/>
    <w:rsid w:val="00D5793E"/>
    <w:rsid w:val="00D57AD0"/>
    <w:rsid w:val="00D601D1"/>
    <w:rsid w:val="00D60826"/>
    <w:rsid w:val="00D61356"/>
    <w:rsid w:val="00D61816"/>
    <w:rsid w:val="00D6229A"/>
    <w:rsid w:val="00D62EE7"/>
    <w:rsid w:val="00D63C01"/>
    <w:rsid w:val="00D63E71"/>
    <w:rsid w:val="00D64FD4"/>
    <w:rsid w:val="00D6501F"/>
    <w:rsid w:val="00D651E2"/>
    <w:rsid w:val="00D651F1"/>
    <w:rsid w:val="00D65FC2"/>
    <w:rsid w:val="00D669F8"/>
    <w:rsid w:val="00D670B8"/>
    <w:rsid w:val="00D67447"/>
    <w:rsid w:val="00D67F1B"/>
    <w:rsid w:val="00D70B81"/>
    <w:rsid w:val="00D71BE9"/>
    <w:rsid w:val="00D71C7D"/>
    <w:rsid w:val="00D72AC5"/>
    <w:rsid w:val="00D7320E"/>
    <w:rsid w:val="00D74520"/>
    <w:rsid w:val="00D74CF3"/>
    <w:rsid w:val="00D74E34"/>
    <w:rsid w:val="00D752A8"/>
    <w:rsid w:val="00D757BA"/>
    <w:rsid w:val="00D757EB"/>
    <w:rsid w:val="00D76100"/>
    <w:rsid w:val="00D76351"/>
    <w:rsid w:val="00D801C6"/>
    <w:rsid w:val="00D806CE"/>
    <w:rsid w:val="00D80A54"/>
    <w:rsid w:val="00D81375"/>
    <w:rsid w:val="00D8137D"/>
    <w:rsid w:val="00D81C54"/>
    <w:rsid w:val="00D820B4"/>
    <w:rsid w:val="00D826E6"/>
    <w:rsid w:val="00D83682"/>
    <w:rsid w:val="00D83BEA"/>
    <w:rsid w:val="00D842F7"/>
    <w:rsid w:val="00D849B5"/>
    <w:rsid w:val="00D84DC1"/>
    <w:rsid w:val="00D84FB5"/>
    <w:rsid w:val="00D85781"/>
    <w:rsid w:val="00D85A89"/>
    <w:rsid w:val="00D85C1C"/>
    <w:rsid w:val="00D8610E"/>
    <w:rsid w:val="00D87AAD"/>
    <w:rsid w:val="00D90BC6"/>
    <w:rsid w:val="00D91438"/>
    <w:rsid w:val="00D91CB8"/>
    <w:rsid w:val="00D920F9"/>
    <w:rsid w:val="00D925A2"/>
    <w:rsid w:val="00D9319D"/>
    <w:rsid w:val="00D9329C"/>
    <w:rsid w:val="00D94361"/>
    <w:rsid w:val="00D94861"/>
    <w:rsid w:val="00D94868"/>
    <w:rsid w:val="00D96F0F"/>
    <w:rsid w:val="00D97F53"/>
    <w:rsid w:val="00DA0FCD"/>
    <w:rsid w:val="00DA1B4B"/>
    <w:rsid w:val="00DA1BEB"/>
    <w:rsid w:val="00DA1E45"/>
    <w:rsid w:val="00DA1F07"/>
    <w:rsid w:val="00DA2561"/>
    <w:rsid w:val="00DA2C0E"/>
    <w:rsid w:val="00DA2EA6"/>
    <w:rsid w:val="00DA406E"/>
    <w:rsid w:val="00DA418B"/>
    <w:rsid w:val="00DA41FD"/>
    <w:rsid w:val="00DA43D0"/>
    <w:rsid w:val="00DA54F6"/>
    <w:rsid w:val="00DA6C1D"/>
    <w:rsid w:val="00DA7142"/>
    <w:rsid w:val="00DA715C"/>
    <w:rsid w:val="00DA782E"/>
    <w:rsid w:val="00DA79E1"/>
    <w:rsid w:val="00DB0FAB"/>
    <w:rsid w:val="00DB1446"/>
    <w:rsid w:val="00DB15C3"/>
    <w:rsid w:val="00DB1821"/>
    <w:rsid w:val="00DB184C"/>
    <w:rsid w:val="00DB1B9F"/>
    <w:rsid w:val="00DB3BBC"/>
    <w:rsid w:val="00DB427D"/>
    <w:rsid w:val="00DB4AEA"/>
    <w:rsid w:val="00DB5909"/>
    <w:rsid w:val="00DB5A67"/>
    <w:rsid w:val="00DB5B93"/>
    <w:rsid w:val="00DB605C"/>
    <w:rsid w:val="00DB6A0A"/>
    <w:rsid w:val="00DB71A5"/>
    <w:rsid w:val="00DC16C1"/>
    <w:rsid w:val="00DC268D"/>
    <w:rsid w:val="00DC2EBF"/>
    <w:rsid w:val="00DC40A1"/>
    <w:rsid w:val="00DC44B0"/>
    <w:rsid w:val="00DC4D7A"/>
    <w:rsid w:val="00DC4E48"/>
    <w:rsid w:val="00DC5583"/>
    <w:rsid w:val="00DC5DDC"/>
    <w:rsid w:val="00DC6635"/>
    <w:rsid w:val="00DC7621"/>
    <w:rsid w:val="00DC7DE9"/>
    <w:rsid w:val="00DD107A"/>
    <w:rsid w:val="00DD37A8"/>
    <w:rsid w:val="00DD37E3"/>
    <w:rsid w:val="00DD4728"/>
    <w:rsid w:val="00DD4735"/>
    <w:rsid w:val="00DD52A3"/>
    <w:rsid w:val="00DD5F0E"/>
    <w:rsid w:val="00DD6661"/>
    <w:rsid w:val="00DD744C"/>
    <w:rsid w:val="00DD76BA"/>
    <w:rsid w:val="00DD7CE6"/>
    <w:rsid w:val="00DD7E6E"/>
    <w:rsid w:val="00DE05FA"/>
    <w:rsid w:val="00DE0CDB"/>
    <w:rsid w:val="00DE1DBF"/>
    <w:rsid w:val="00DE3155"/>
    <w:rsid w:val="00DE3679"/>
    <w:rsid w:val="00DE395F"/>
    <w:rsid w:val="00DE40ED"/>
    <w:rsid w:val="00DE4A25"/>
    <w:rsid w:val="00DE5DA4"/>
    <w:rsid w:val="00DF05CC"/>
    <w:rsid w:val="00DF093C"/>
    <w:rsid w:val="00DF1CFC"/>
    <w:rsid w:val="00DF2087"/>
    <w:rsid w:val="00DF2299"/>
    <w:rsid w:val="00DF2D5C"/>
    <w:rsid w:val="00DF3340"/>
    <w:rsid w:val="00DF4F51"/>
    <w:rsid w:val="00DF4FC2"/>
    <w:rsid w:val="00DF5EE0"/>
    <w:rsid w:val="00DF6401"/>
    <w:rsid w:val="00DF7462"/>
    <w:rsid w:val="00DF7685"/>
    <w:rsid w:val="00DF782D"/>
    <w:rsid w:val="00E0086A"/>
    <w:rsid w:val="00E0156F"/>
    <w:rsid w:val="00E016C2"/>
    <w:rsid w:val="00E01D99"/>
    <w:rsid w:val="00E02144"/>
    <w:rsid w:val="00E0280D"/>
    <w:rsid w:val="00E030A4"/>
    <w:rsid w:val="00E05A1C"/>
    <w:rsid w:val="00E061A3"/>
    <w:rsid w:val="00E062B0"/>
    <w:rsid w:val="00E065EA"/>
    <w:rsid w:val="00E072CB"/>
    <w:rsid w:val="00E104FD"/>
    <w:rsid w:val="00E108AF"/>
    <w:rsid w:val="00E11593"/>
    <w:rsid w:val="00E11D26"/>
    <w:rsid w:val="00E12194"/>
    <w:rsid w:val="00E12826"/>
    <w:rsid w:val="00E13AAB"/>
    <w:rsid w:val="00E13FB5"/>
    <w:rsid w:val="00E15529"/>
    <w:rsid w:val="00E15AA2"/>
    <w:rsid w:val="00E15E45"/>
    <w:rsid w:val="00E16169"/>
    <w:rsid w:val="00E17008"/>
    <w:rsid w:val="00E1700C"/>
    <w:rsid w:val="00E17660"/>
    <w:rsid w:val="00E204E5"/>
    <w:rsid w:val="00E20A7C"/>
    <w:rsid w:val="00E21250"/>
    <w:rsid w:val="00E227CF"/>
    <w:rsid w:val="00E22CA0"/>
    <w:rsid w:val="00E241D2"/>
    <w:rsid w:val="00E244ED"/>
    <w:rsid w:val="00E24979"/>
    <w:rsid w:val="00E24D65"/>
    <w:rsid w:val="00E25E6B"/>
    <w:rsid w:val="00E26C22"/>
    <w:rsid w:val="00E26FDE"/>
    <w:rsid w:val="00E273E8"/>
    <w:rsid w:val="00E27F99"/>
    <w:rsid w:val="00E30363"/>
    <w:rsid w:val="00E30995"/>
    <w:rsid w:val="00E3215D"/>
    <w:rsid w:val="00E33517"/>
    <w:rsid w:val="00E33AF9"/>
    <w:rsid w:val="00E33B66"/>
    <w:rsid w:val="00E34042"/>
    <w:rsid w:val="00E35E6A"/>
    <w:rsid w:val="00E364CF"/>
    <w:rsid w:val="00E3772B"/>
    <w:rsid w:val="00E37B61"/>
    <w:rsid w:val="00E37E0D"/>
    <w:rsid w:val="00E400F9"/>
    <w:rsid w:val="00E4075E"/>
    <w:rsid w:val="00E40A8C"/>
    <w:rsid w:val="00E40B91"/>
    <w:rsid w:val="00E40BBC"/>
    <w:rsid w:val="00E4132A"/>
    <w:rsid w:val="00E41F01"/>
    <w:rsid w:val="00E420F1"/>
    <w:rsid w:val="00E4256C"/>
    <w:rsid w:val="00E426F7"/>
    <w:rsid w:val="00E43278"/>
    <w:rsid w:val="00E4332E"/>
    <w:rsid w:val="00E43381"/>
    <w:rsid w:val="00E43FD0"/>
    <w:rsid w:val="00E4414F"/>
    <w:rsid w:val="00E4435E"/>
    <w:rsid w:val="00E44950"/>
    <w:rsid w:val="00E45DFD"/>
    <w:rsid w:val="00E46BEF"/>
    <w:rsid w:val="00E4702B"/>
    <w:rsid w:val="00E47BE6"/>
    <w:rsid w:val="00E5039D"/>
    <w:rsid w:val="00E504AE"/>
    <w:rsid w:val="00E50A4E"/>
    <w:rsid w:val="00E50E7A"/>
    <w:rsid w:val="00E51620"/>
    <w:rsid w:val="00E51676"/>
    <w:rsid w:val="00E51E7E"/>
    <w:rsid w:val="00E5224A"/>
    <w:rsid w:val="00E53154"/>
    <w:rsid w:val="00E53710"/>
    <w:rsid w:val="00E53850"/>
    <w:rsid w:val="00E539F6"/>
    <w:rsid w:val="00E53CC3"/>
    <w:rsid w:val="00E54B22"/>
    <w:rsid w:val="00E54F2D"/>
    <w:rsid w:val="00E55D50"/>
    <w:rsid w:val="00E565BC"/>
    <w:rsid w:val="00E565F2"/>
    <w:rsid w:val="00E56767"/>
    <w:rsid w:val="00E571B3"/>
    <w:rsid w:val="00E57B2C"/>
    <w:rsid w:val="00E57E34"/>
    <w:rsid w:val="00E60D26"/>
    <w:rsid w:val="00E60F08"/>
    <w:rsid w:val="00E61B45"/>
    <w:rsid w:val="00E62B46"/>
    <w:rsid w:val="00E63268"/>
    <w:rsid w:val="00E63EB8"/>
    <w:rsid w:val="00E6422E"/>
    <w:rsid w:val="00E6435E"/>
    <w:rsid w:val="00E64AB5"/>
    <w:rsid w:val="00E64BD5"/>
    <w:rsid w:val="00E651C2"/>
    <w:rsid w:val="00E652E4"/>
    <w:rsid w:val="00E657E0"/>
    <w:rsid w:val="00E65DC5"/>
    <w:rsid w:val="00E66496"/>
    <w:rsid w:val="00E6650A"/>
    <w:rsid w:val="00E666B3"/>
    <w:rsid w:val="00E67C32"/>
    <w:rsid w:val="00E70C43"/>
    <w:rsid w:val="00E70E1F"/>
    <w:rsid w:val="00E71435"/>
    <w:rsid w:val="00E72A28"/>
    <w:rsid w:val="00E73614"/>
    <w:rsid w:val="00E73E78"/>
    <w:rsid w:val="00E74DE8"/>
    <w:rsid w:val="00E7548A"/>
    <w:rsid w:val="00E75961"/>
    <w:rsid w:val="00E76399"/>
    <w:rsid w:val="00E76F7A"/>
    <w:rsid w:val="00E7702E"/>
    <w:rsid w:val="00E77699"/>
    <w:rsid w:val="00E80647"/>
    <w:rsid w:val="00E80DD5"/>
    <w:rsid w:val="00E81842"/>
    <w:rsid w:val="00E822E4"/>
    <w:rsid w:val="00E82C86"/>
    <w:rsid w:val="00E82F60"/>
    <w:rsid w:val="00E83C22"/>
    <w:rsid w:val="00E848C2"/>
    <w:rsid w:val="00E85193"/>
    <w:rsid w:val="00E8593A"/>
    <w:rsid w:val="00E862CD"/>
    <w:rsid w:val="00E9083A"/>
    <w:rsid w:val="00E90FF5"/>
    <w:rsid w:val="00E91102"/>
    <w:rsid w:val="00E919B2"/>
    <w:rsid w:val="00E9337E"/>
    <w:rsid w:val="00E93813"/>
    <w:rsid w:val="00E93CEF"/>
    <w:rsid w:val="00E94E84"/>
    <w:rsid w:val="00E95FC4"/>
    <w:rsid w:val="00E96188"/>
    <w:rsid w:val="00E9689A"/>
    <w:rsid w:val="00E96E3C"/>
    <w:rsid w:val="00E977EE"/>
    <w:rsid w:val="00E97A0A"/>
    <w:rsid w:val="00E97EA6"/>
    <w:rsid w:val="00EA0DCF"/>
    <w:rsid w:val="00EA1765"/>
    <w:rsid w:val="00EA2816"/>
    <w:rsid w:val="00EA480B"/>
    <w:rsid w:val="00EA4B5F"/>
    <w:rsid w:val="00EA5107"/>
    <w:rsid w:val="00EA60B3"/>
    <w:rsid w:val="00EA60F6"/>
    <w:rsid w:val="00EA6F5F"/>
    <w:rsid w:val="00EB0A29"/>
    <w:rsid w:val="00EB2C3A"/>
    <w:rsid w:val="00EB2CD1"/>
    <w:rsid w:val="00EB2DEA"/>
    <w:rsid w:val="00EB30DF"/>
    <w:rsid w:val="00EB38CF"/>
    <w:rsid w:val="00EB3905"/>
    <w:rsid w:val="00EB398A"/>
    <w:rsid w:val="00EB3F77"/>
    <w:rsid w:val="00EB4047"/>
    <w:rsid w:val="00EB40B9"/>
    <w:rsid w:val="00EB4382"/>
    <w:rsid w:val="00EB4F16"/>
    <w:rsid w:val="00EB5F3D"/>
    <w:rsid w:val="00EB5F47"/>
    <w:rsid w:val="00EB6E75"/>
    <w:rsid w:val="00EB7AAD"/>
    <w:rsid w:val="00EC05CD"/>
    <w:rsid w:val="00EC10D8"/>
    <w:rsid w:val="00EC15BF"/>
    <w:rsid w:val="00EC18C2"/>
    <w:rsid w:val="00EC1B3D"/>
    <w:rsid w:val="00EC1DA6"/>
    <w:rsid w:val="00EC4BCD"/>
    <w:rsid w:val="00EC559A"/>
    <w:rsid w:val="00EC5710"/>
    <w:rsid w:val="00EC5D7D"/>
    <w:rsid w:val="00EC5FF5"/>
    <w:rsid w:val="00EC6048"/>
    <w:rsid w:val="00EC70D5"/>
    <w:rsid w:val="00EC7496"/>
    <w:rsid w:val="00EC7759"/>
    <w:rsid w:val="00ED05B0"/>
    <w:rsid w:val="00ED0D25"/>
    <w:rsid w:val="00ED0D28"/>
    <w:rsid w:val="00ED137B"/>
    <w:rsid w:val="00ED17DB"/>
    <w:rsid w:val="00ED2223"/>
    <w:rsid w:val="00ED299B"/>
    <w:rsid w:val="00ED3159"/>
    <w:rsid w:val="00ED3E14"/>
    <w:rsid w:val="00ED415C"/>
    <w:rsid w:val="00ED46CE"/>
    <w:rsid w:val="00ED4E03"/>
    <w:rsid w:val="00ED54CB"/>
    <w:rsid w:val="00ED5780"/>
    <w:rsid w:val="00ED63A5"/>
    <w:rsid w:val="00ED6DDD"/>
    <w:rsid w:val="00ED74AC"/>
    <w:rsid w:val="00ED797B"/>
    <w:rsid w:val="00ED7B29"/>
    <w:rsid w:val="00ED7C8F"/>
    <w:rsid w:val="00ED7EF4"/>
    <w:rsid w:val="00EE015E"/>
    <w:rsid w:val="00EE1CEA"/>
    <w:rsid w:val="00EE1F9E"/>
    <w:rsid w:val="00EE207D"/>
    <w:rsid w:val="00EE20DA"/>
    <w:rsid w:val="00EE29A1"/>
    <w:rsid w:val="00EE2A11"/>
    <w:rsid w:val="00EE2A2A"/>
    <w:rsid w:val="00EE2DEB"/>
    <w:rsid w:val="00EE37EB"/>
    <w:rsid w:val="00EE435E"/>
    <w:rsid w:val="00EE4BAB"/>
    <w:rsid w:val="00EE504D"/>
    <w:rsid w:val="00EE519E"/>
    <w:rsid w:val="00EE57CF"/>
    <w:rsid w:val="00EE5FE0"/>
    <w:rsid w:val="00EE6052"/>
    <w:rsid w:val="00EE63A2"/>
    <w:rsid w:val="00EE735A"/>
    <w:rsid w:val="00EE769D"/>
    <w:rsid w:val="00EE77C4"/>
    <w:rsid w:val="00EE7C74"/>
    <w:rsid w:val="00EE7F48"/>
    <w:rsid w:val="00EF00E5"/>
    <w:rsid w:val="00EF0195"/>
    <w:rsid w:val="00EF0325"/>
    <w:rsid w:val="00EF0B7F"/>
    <w:rsid w:val="00EF0C6F"/>
    <w:rsid w:val="00EF164A"/>
    <w:rsid w:val="00EF20AC"/>
    <w:rsid w:val="00EF2EAD"/>
    <w:rsid w:val="00EF372C"/>
    <w:rsid w:val="00EF4099"/>
    <w:rsid w:val="00EF440B"/>
    <w:rsid w:val="00EF44B7"/>
    <w:rsid w:val="00EF5B8B"/>
    <w:rsid w:val="00EF6382"/>
    <w:rsid w:val="00EF6CD8"/>
    <w:rsid w:val="00F00DA1"/>
    <w:rsid w:val="00F01365"/>
    <w:rsid w:val="00F02F9B"/>
    <w:rsid w:val="00F02FB9"/>
    <w:rsid w:val="00F04074"/>
    <w:rsid w:val="00F04726"/>
    <w:rsid w:val="00F051AB"/>
    <w:rsid w:val="00F06727"/>
    <w:rsid w:val="00F06767"/>
    <w:rsid w:val="00F06C3D"/>
    <w:rsid w:val="00F070E5"/>
    <w:rsid w:val="00F07E08"/>
    <w:rsid w:val="00F1045B"/>
    <w:rsid w:val="00F10E74"/>
    <w:rsid w:val="00F1138B"/>
    <w:rsid w:val="00F11847"/>
    <w:rsid w:val="00F11C6F"/>
    <w:rsid w:val="00F12046"/>
    <w:rsid w:val="00F12889"/>
    <w:rsid w:val="00F1349C"/>
    <w:rsid w:val="00F134CF"/>
    <w:rsid w:val="00F13AA6"/>
    <w:rsid w:val="00F13BB4"/>
    <w:rsid w:val="00F140A8"/>
    <w:rsid w:val="00F14775"/>
    <w:rsid w:val="00F147B0"/>
    <w:rsid w:val="00F14815"/>
    <w:rsid w:val="00F160F4"/>
    <w:rsid w:val="00F16EC2"/>
    <w:rsid w:val="00F200D6"/>
    <w:rsid w:val="00F2099B"/>
    <w:rsid w:val="00F2103E"/>
    <w:rsid w:val="00F2126B"/>
    <w:rsid w:val="00F21785"/>
    <w:rsid w:val="00F21CC4"/>
    <w:rsid w:val="00F22274"/>
    <w:rsid w:val="00F2310E"/>
    <w:rsid w:val="00F2387A"/>
    <w:rsid w:val="00F23ECD"/>
    <w:rsid w:val="00F247FE"/>
    <w:rsid w:val="00F259D0"/>
    <w:rsid w:val="00F25D59"/>
    <w:rsid w:val="00F26060"/>
    <w:rsid w:val="00F262BF"/>
    <w:rsid w:val="00F26DEE"/>
    <w:rsid w:val="00F27226"/>
    <w:rsid w:val="00F279A0"/>
    <w:rsid w:val="00F310E4"/>
    <w:rsid w:val="00F3165E"/>
    <w:rsid w:val="00F33784"/>
    <w:rsid w:val="00F35386"/>
    <w:rsid w:val="00F354D6"/>
    <w:rsid w:val="00F35C0E"/>
    <w:rsid w:val="00F3727F"/>
    <w:rsid w:val="00F37597"/>
    <w:rsid w:val="00F377B5"/>
    <w:rsid w:val="00F41758"/>
    <w:rsid w:val="00F418C3"/>
    <w:rsid w:val="00F419C4"/>
    <w:rsid w:val="00F41E9D"/>
    <w:rsid w:val="00F431FB"/>
    <w:rsid w:val="00F43EC9"/>
    <w:rsid w:val="00F44456"/>
    <w:rsid w:val="00F44F7C"/>
    <w:rsid w:val="00F450C0"/>
    <w:rsid w:val="00F456B2"/>
    <w:rsid w:val="00F45B4E"/>
    <w:rsid w:val="00F45C4E"/>
    <w:rsid w:val="00F46E5F"/>
    <w:rsid w:val="00F47215"/>
    <w:rsid w:val="00F47473"/>
    <w:rsid w:val="00F4778D"/>
    <w:rsid w:val="00F5030F"/>
    <w:rsid w:val="00F506CE"/>
    <w:rsid w:val="00F50BF7"/>
    <w:rsid w:val="00F52226"/>
    <w:rsid w:val="00F544A4"/>
    <w:rsid w:val="00F54D52"/>
    <w:rsid w:val="00F558A9"/>
    <w:rsid w:val="00F55CFB"/>
    <w:rsid w:val="00F56AD3"/>
    <w:rsid w:val="00F56F06"/>
    <w:rsid w:val="00F5777B"/>
    <w:rsid w:val="00F60081"/>
    <w:rsid w:val="00F6016F"/>
    <w:rsid w:val="00F60661"/>
    <w:rsid w:val="00F60CA6"/>
    <w:rsid w:val="00F61681"/>
    <w:rsid w:val="00F618D8"/>
    <w:rsid w:val="00F61F94"/>
    <w:rsid w:val="00F6234E"/>
    <w:rsid w:val="00F62E9E"/>
    <w:rsid w:val="00F6310F"/>
    <w:rsid w:val="00F63EB2"/>
    <w:rsid w:val="00F645A6"/>
    <w:rsid w:val="00F66F59"/>
    <w:rsid w:val="00F67145"/>
    <w:rsid w:val="00F6781E"/>
    <w:rsid w:val="00F67AC9"/>
    <w:rsid w:val="00F67F0B"/>
    <w:rsid w:val="00F67F20"/>
    <w:rsid w:val="00F71CC1"/>
    <w:rsid w:val="00F725B8"/>
    <w:rsid w:val="00F73304"/>
    <w:rsid w:val="00F739AF"/>
    <w:rsid w:val="00F759ED"/>
    <w:rsid w:val="00F75F78"/>
    <w:rsid w:val="00F760FC"/>
    <w:rsid w:val="00F763F1"/>
    <w:rsid w:val="00F8030B"/>
    <w:rsid w:val="00F80577"/>
    <w:rsid w:val="00F80AF3"/>
    <w:rsid w:val="00F80C3E"/>
    <w:rsid w:val="00F81727"/>
    <w:rsid w:val="00F817A7"/>
    <w:rsid w:val="00F82618"/>
    <w:rsid w:val="00F82CB9"/>
    <w:rsid w:val="00F83249"/>
    <w:rsid w:val="00F836A7"/>
    <w:rsid w:val="00F837DF"/>
    <w:rsid w:val="00F8416C"/>
    <w:rsid w:val="00F84256"/>
    <w:rsid w:val="00F847BF"/>
    <w:rsid w:val="00F84C29"/>
    <w:rsid w:val="00F85625"/>
    <w:rsid w:val="00F87B8F"/>
    <w:rsid w:val="00F900D4"/>
    <w:rsid w:val="00F90BE1"/>
    <w:rsid w:val="00F90C67"/>
    <w:rsid w:val="00F91090"/>
    <w:rsid w:val="00F9184F"/>
    <w:rsid w:val="00F91BD2"/>
    <w:rsid w:val="00F9230A"/>
    <w:rsid w:val="00F938DF"/>
    <w:rsid w:val="00F93B09"/>
    <w:rsid w:val="00F947E4"/>
    <w:rsid w:val="00F94F49"/>
    <w:rsid w:val="00F953B9"/>
    <w:rsid w:val="00F958E1"/>
    <w:rsid w:val="00F95DE6"/>
    <w:rsid w:val="00F96199"/>
    <w:rsid w:val="00F966D2"/>
    <w:rsid w:val="00F96C71"/>
    <w:rsid w:val="00F97399"/>
    <w:rsid w:val="00F9766A"/>
    <w:rsid w:val="00F97A98"/>
    <w:rsid w:val="00FA098E"/>
    <w:rsid w:val="00FA10F1"/>
    <w:rsid w:val="00FA1385"/>
    <w:rsid w:val="00FA14A4"/>
    <w:rsid w:val="00FA1626"/>
    <w:rsid w:val="00FA2368"/>
    <w:rsid w:val="00FA2A11"/>
    <w:rsid w:val="00FA2F9B"/>
    <w:rsid w:val="00FA35D9"/>
    <w:rsid w:val="00FA39ED"/>
    <w:rsid w:val="00FA3A7D"/>
    <w:rsid w:val="00FA498B"/>
    <w:rsid w:val="00FA4EAC"/>
    <w:rsid w:val="00FA506C"/>
    <w:rsid w:val="00FA601B"/>
    <w:rsid w:val="00FA68D9"/>
    <w:rsid w:val="00FA6B5E"/>
    <w:rsid w:val="00FA7012"/>
    <w:rsid w:val="00FA721D"/>
    <w:rsid w:val="00FB0062"/>
    <w:rsid w:val="00FB0C86"/>
    <w:rsid w:val="00FB160E"/>
    <w:rsid w:val="00FB17E0"/>
    <w:rsid w:val="00FB18C0"/>
    <w:rsid w:val="00FB1F30"/>
    <w:rsid w:val="00FB28F2"/>
    <w:rsid w:val="00FB32EC"/>
    <w:rsid w:val="00FB4372"/>
    <w:rsid w:val="00FB468D"/>
    <w:rsid w:val="00FB4A52"/>
    <w:rsid w:val="00FB4F4A"/>
    <w:rsid w:val="00FB5215"/>
    <w:rsid w:val="00FB58EC"/>
    <w:rsid w:val="00FB63A3"/>
    <w:rsid w:val="00FB73D2"/>
    <w:rsid w:val="00FC08A0"/>
    <w:rsid w:val="00FC0DD1"/>
    <w:rsid w:val="00FC1C5A"/>
    <w:rsid w:val="00FC1FDF"/>
    <w:rsid w:val="00FC3178"/>
    <w:rsid w:val="00FC4549"/>
    <w:rsid w:val="00FC4B85"/>
    <w:rsid w:val="00FC4D34"/>
    <w:rsid w:val="00FC56E3"/>
    <w:rsid w:val="00FC56F9"/>
    <w:rsid w:val="00FC5CBC"/>
    <w:rsid w:val="00FC68F1"/>
    <w:rsid w:val="00FC789E"/>
    <w:rsid w:val="00FD0240"/>
    <w:rsid w:val="00FD02AF"/>
    <w:rsid w:val="00FD07A1"/>
    <w:rsid w:val="00FD0B41"/>
    <w:rsid w:val="00FD1486"/>
    <w:rsid w:val="00FD18A2"/>
    <w:rsid w:val="00FD1E94"/>
    <w:rsid w:val="00FD2BB7"/>
    <w:rsid w:val="00FD309C"/>
    <w:rsid w:val="00FD3593"/>
    <w:rsid w:val="00FD36DF"/>
    <w:rsid w:val="00FD378A"/>
    <w:rsid w:val="00FD4244"/>
    <w:rsid w:val="00FD48F3"/>
    <w:rsid w:val="00FD491B"/>
    <w:rsid w:val="00FD4AFA"/>
    <w:rsid w:val="00FD6238"/>
    <w:rsid w:val="00FD6F10"/>
    <w:rsid w:val="00FD7ED5"/>
    <w:rsid w:val="00FE0662"/>
    <w:rsid w:val="00FE0C90"/>
    <w:rsid w:val="00FE1EF6"/>
    <w:rsid w:val="00FE369D"/>
    <w:rsid w:val="00FE44CD"/>
    <w:rsid w:val="00FE485E"/>
    <w:rsid w:val="00FE48EF"/>
    <w:rsid w:val="00FE67F9"/>
    <w:rsid w:val="00FE6F67"/>
    <w:rsid w:val="00FE708E"/>
    <w:rsid w:val="00FE7390"/>
    <w:rsid w:val="00FF01AE"/>
    <w:rsid w:val="00FF0450"/>
    <w:rsid w:val="00FF17E2"/>
    <w:rsid w:val="00FF1826"/>
    <w:rsid w:val="00FF1C65"/>
    <w:rsid w:val="00FF36E1"/>
    <w:rsid w:val="00FF489A"/>
    <w:rsid w:val="00FF49AC"/>
    <w:rsid w:val="00FF4EA2"/>
    <w:rsid w:val="00FF5192"/>
    <w:rsid w:val="00FF5526"/>
    <w:rsid w:val="00FF655E"/>
    <w:rsid w:val="00FF6F70"/>
    <w:rsid w:val="00FF78C1"/>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oNotEmbedSmartTags/>
  <w:decimalSymbol w:val=","/>
  <w:listSeparator w:val=";"/>
  <w14:docId w14:val="29852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1CF"/>
    <w:pPr>
      <w:suppressAutoHyphens/>
      <w:spacing w:after="120" w:line="360" w:lineRule="auto"/>
      <w:ind w:firstLine="720"/>
      <w:jc w:val="both"/>
    </w:pPr>
    <w:rPr>
      <w:rFonts w:ascii="Tahoma" w:hAnsi="Tahoma" w:cs="Arial"/>
      <w:lang w:eastAsia="zh-CN"/>
    </w:rPr>
  </w:style>
  <w:style w:type="paragraph" w:styleId="Heading1">
    <w:name w:val="heading 1"/>
    <w:basedOn w:val="Normal"/>
    <w:next w:val="Normal"/>
    <w:qFormat/>
    <w:pPr>
      <w:keepNext/>
      <w:pageBreakBefore/>
      <w:numPr>
        <w:numId w:val="1"/>
      </w:numPr>
      <w:spacing w:before="240" w:after="720"/>
      <w:ind w:left="431" w:hanging="431"/>
      <w:outlineLvl w:val="0"/>
    </w:pPr>
    <w:rPr>
      <w:rFonts w:ascii="Arial" w:hAnsi="Arial"/>
      <w:b/>
      <w:sz w:val="32"/>
    </w:rPr>
  </w:style>
  <w:style w:type="paragraph" w:styleId="Heading2">
    <w:name w:val="heading 2"/>
    <w:basedOn w:val="Normal"/>
    <w:next w:val="Normal"/>
    <w:qFormat/>
    <w:rsid w:val="00786E0B"/>
    <w:pPr>
      <w:keepNext/>
      <w:numPr>
        <w:ilvl w:val="1"/>
        <w:numId w:val="1"/>
      </w:numPr>
      <w:spacing w:before="240" w:after="240"/>
      <w:ind w:left="578" w:hanging="578"/>
      <w:outlineLvl w:val="1"/>
    </w:pPr>
    <w:rPr>
      <w:b/>
      <w:sz w:val="28"/>
    </w:rPr>
  </w:style>
  <w:style w:type="paragraph" w:styleId="Heading3">
    <w:name w:val="heading 3"/>
    <w:basedOn w:val="Normal"/>
    <w:next w:val="Normal"/>
    <w:qFormat/>
    <w:pPr>
      <w:keepNext/>
      <w:numPr>
        <w:ilvl w:val="2"/>
        <w:numId w:val="1"/>
      </w:numPr>
      <w:spacing w:before="240" w:after="240"/>
      <w:outlineLvl w:val="2"/>
    </w:pPr>
    <w:rPr>
      <w:b/>
      <w:sz w:val="26"/>
    </w:rPr>
  </w:style>
  <w:style w:type="paragraph" w:styleId="Heading4">
    <w:name w:val="heading 4"/>
    <w:basedOn w:val="Heading3"/>
    <w:next w:val="Normal"/>
    <w:qFormat/>
    <w:pPr>
      <w:numPr>
        <w:ilvl w:val="3"/>
      </w:numPr>
      <w:ind w:left="862" w:hanging="862"/>
      <w:outlineLvl w:val="3"/>
    </w:pPr>
    <w:rPr>
      <w:sz w:val="24"/>
    </w:rPr>
  </w:style>
  <w:style w:type="paragraph" w:styleId="Heading5">
    <w:name w:val="heading 5"/>
    <w:basedOn w:val="Heading3"/>
    <w:next w:val="Normal"/>
    <w:qFormat/>
    <w:pPr>
      <w:numPr>
        <w:ilvl w:val="4"/>
      </w:numPr>
      <w:outlineLvl w:val="4"/>
    </w:pPr>
    <w:rPr>
      <w:i/>
    </w:rPr>
  </w:style>
  <w:style w:type="paragraph" w:styleId="Heading6">
    <w:name w:val="heading 6"/>
    <w:basedOn w:val="Heading3"/>
    <w:next w:val="Normal"/>
    <w:qFormat/>
    <w:pPr>
      <w:numPr>
        <w:ilvl w:val="5"/>
      </w:numPr>
      <w:spacing w:after="60"/>
      <w:outlineLvl w:val="5"/>
    </w:pPr>
    <w:rPr>
      <w:i/>
      <w:sz w:val="22"/>
    </w:rPr>
  </w:style>
  <w:style w:type="paragraph" w:styleId="Heading7">
    <w:name w:val="heading 7"/>
    <w:basedOn w:val="Heading3"/>
    <w:next w:val="Normal"/>
    <w:qFormat/>
    <w:pPr>
      <w:numPr>
        <w:ilvl w:val="6"/>
      </w:numPr>
      <w:spacing w:after="60"/>
      <w:outlineLvl w:val="6"/>
    </w:pPr>
    <w:rPr>
      <w:sz w:val="20"/>
    </w:rPr>
  </w:style>
  <w:style w:type="paragraph" w:styleId="Heading8">
    <w:name w:val="heading 8"/>
    <w:basedOn w:val="Heading3"/>
    <w:next w:val="Normal"/>
    <w:qFormat/>
    <w:pPr>
      <w:numPr>
        <w:ilvl w:val="7"/>
      </w:numPr>
      <w:spacing w:after="60"/>
      <w:outlineLvl w:val="7"/>
    </w:pPr>
    <w:rPr>
      <w:i/>
      <w:sz w:val="20"/>
    </w:rPr>
  </w:style>
  <w:style w:type="paragraph" w:styleId="Heading9">
    <w:name w:val="heading 9"/>
    <w:basedOn w:val="Heading3"/>
    <w:next w:val="Normal"/>
    <w:qFormat/>
    <w:pPr>
      <w:numPr>
        <w:ilvl w:val="8"/>
      </w:numPr>
      <w:spacing w:after="60"/>
      <w:outlineLvl w:val="8"/>
    </w:pPr>
    <w:rPr>
      <w:b w:val="0"/>
      <w:i/>
      <w:sz w:val="18"/>
    </w:rPr>
  </w:style>
  <w:style w:type="character" w:default="1" w:styleId="DefaultParagraphFont">
    <w:name w:val="Default Paragraph Fon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BodyText"/>
    <w:pPr>
      <w:keepNext/>
      <w:spacing w:before="240"/>
    </w:pPr>
    <w:rPr>
      <w:rFonts w:ascii="Arial" w:eastAsia="WenQuanYi Micro Hei" w:hAnsi="Arial" w:cs="Lohit Hindi"/>
      <w:sz w:val="28"/>
      <w:szCs w:val="28"/>
    </w:rPr>
  </w:style>
  <w:style w:type="paragraph" w:styleId="BodyText">
    <w:name w:val="Body Text"/>
    <w:basedOn w:val="Normal"/>
  </w:style>
  <w:style w:type="paragraph" w:styleId="List">
    <w:name w:val="List"/>
    <w:basedOn w:val="BodyText"/>
    <w:rPr>
      <w:rFonts w:cs="Lohit Hindi"/>
    </w:rPr>
  </w:style>
  <w:style w:type="paragraph" w:styleId="Caption">
    <w:name w:val="caption"/>
    <w:basedOn w:val="Normal"/>
    <w:qFormat/>
    <w:pPr>
      <w:suppressLineNumbers/>
      <w:spacing w:before="120"/>
    </w:pPr>
    <w:rPr>
      <w:rFonts w:cs="Lohit Hindi"/>
      <w:i/>
      <w:iCs/>
      <w:sz w:val="24"/>
      <w:szCs w:val="24"/>
    </w:rPr>
  </w:style>
  <w:style w:type="paragraph" w:customStyle="1" w:styleId="Index">
    <w:name w:val="Index"/>
    <w:basedOn w:val="Normal"/>
    <w:pPr>
      <w:suppressLineNumbers/>
    </w:pPr>
    <w:rPr>
      <w:rFonts w:cs="Lohit Hindi"/>
    </w:rPr>
  </w:style>
  <w:style w:type="paragraph" w:styleId="FootnoteText">
    <w:name w:val="footnote text"/>
    <w:basedOn w:val="Normal"/>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lang w:eastAsia="en-US"/>
    </w:rPr>
  </w:style>
  <w:style w:type="paragraph" w:customStyle="1" w:styleId="Auxcapa1">
    <w:name w:val="Aux_capa1"/>
    <w:pPr>
      <w:suppressAutoHyphens/>
      <w:spacing w:line="360" w:lineRule="auto"/>
      <w:jc w:val="center"/>
    </w:pPr>
    <w:rPr>
      <w:rFonts w:ascii="Arial" w:hAnsi="Arial" w:cs="Arial"/>
      <w:i/>
      <w:sz w:val="30"/>
      <w:lang w:eastAsia="en-US"/>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lang w:eastAsia="en-US"/>
    </w:rPr>
  </w:style>
  <w:style w:type="paragraph" w:customStyle="1" w:styleId="Auxcapa4">
    <w:name w:val="Aux_capa4"/>
    <w:pPr>
      <w:suppressAutoHyphens/>
      <w:spacing w:before="240"/>
      <w:jc w:val="center"/>
    </w:pPr>
    <w:rPr>
      <w:rFonts w:ascii="Arial" w:hAnsi="Arial" w:cs="Arial"/>
      <w:b/>
      <w:sz w:val="32"/>
      <w:lang w:eastAsia="en-US"/>
    </w:rPr>
  </w:style>
  <w:style w:type="paragraph" w:customStyle="1" w:styleId="Auxcapa5">
    <w:name w:val="Aux_capa5"/>
    <w:pPr>
      <w:suppressAutoHyphens/>
      <w:jc w:val="center"/>
    </w:pPr>
    <w:rPr>
      <w:rFonts w:ascii="Arial" w:hAnsi="Arial" w:cs="Arial"/>
      <w:sz w:val="28"/>
      <w:lang w:eastAsia="en-US"/>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lang w:eastAsia="en-US"/>
    </w:rPr>
  </w:style>
  <w:style w:type="paragraph" w:customStyle="1" w:styleId="Ttuloaux">
    <w:name w:val="Título_aux"/>
    <w:basedOn w:val="Heading1"/>
    <w:next w:val="Normal"/>
    <w:pPr>
      <w:numPr>
        <w:numId w:val="0"/>
      </w:numPr>
    </w:pPr>
  </w:style>
  <w:style w:type="paragraph" w:styleId="Header">
    <w:name w:val="header"/>
    <w:basedOn w:val="Normal"/>
    <w:pPr>
      <w:tabs>
        <w:tab w:val="center" w:pos="4419"/>
        <w:tab w:val="right" w:pos="8838"/>
      </w:tabs>
    </w:pPr>
  </w:style>
  <w:style w:type="paragraph" w:styleId="Bibliography">
    <w:name w:val="Bibliography"/>
    <w:basedOn w:val="Heading1"/>
    <w:pPr>
      <w:numPr>
        <w:numId w:val="0"/>
      </w:numPr>
    </w:pPr>
  </w:style>
  <w:style w:type="paragraph" w:styleId="Footer">
    <w:name w:val="footer"/>
    <w:basedOn w:val="Normal"/>
    <w:pPr>
      <w:tabs>
        <w:tab w:val="center" w:pos="4419"/>
        <w:tab w:val="right" w:pos="8838"/>
      </w:tabs>
    </w:pPr>
  </w:style>
  <w:style w:type="paragraph" w:customStyle="1" w:styleId="item">
    <w:name w:val="item"/>
    <w:basedOn w:val="Normal"/>
    <w:pPr>
      <w:ind w:left="1134" w:hanging="426"/>
    </w:pPr>
  </w:style>
  <w:style w:type="paragraph" w:styleId="BodyTextIndent">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after="0"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after="0" w:line="240" w:lineRule="auto"/>
      <w:ind w:left="2977" w:hanging="97"/>
    </w:pPr>
  </w:style>
  <w:style w:type="paragraph" w:customStyle="1" w:styleId="Framecontents">
    <w:name w:val="Frame contents"/>
    <w:basedOn w:val="BodyText"/>
  </w:style>
  <w:style w:type="paragraph" w:styleId="Index1">
    <w:name w:val="index 1"/>
    <w:basedOn w:val="Normal"/>
    <w:next w:val="Normal"/>
    <w:autoRedefine/>
    <w:uiPriority w:val="99"/>
    <w:unhideWhenUsed/>
    <w:rsid w:val="006611FC"/>
    <w:pPr>
      <w:ind w:left="240" w:hanging="240"/>
    </w:pPr>
  </w:style>
  <w:style w:type="paragraph" w:styleId="Index2">
    <w:name w:val="index 2"/>
    <w:basedOn w:val="Normal"/>
    <w:next w:val="Normal"/>
    <w:autoRedefine/>
    <w:uiPriority w:val="99"/>
    <w:unhideWhenUsed/>
    <w:rsid w:val="006611FC"/>
    <w:pPr>
      <w:ind w:left="480" w:hanging="240"/>
    </w:pPr>
  </w:style>
  <w:style w:type="paragraph" w:styleId="Index3">
    <w:name w:val="index 3"/>
    <w:basedOn w:val="Normal"/>
    <w:next w:val="Normal"/>
    <w:autoRedefine/>
    <w:uiPriority w:val="99"/>
    <w:unhideWhenUsed/>
    <w:rsid w:val="006611FC"/>
    <w:pPr>
      <w:ind w:left="720" w:hanging="240"/>
    </w:pPr>
  </w:style>
  <w:style w:type="paragraph" w:styleId="Index4">
    <w:name w:val="index 4"/>
    <w:basedOn w:val="Normal"/>
    <w:next w:val="Normal"/>
    <w:autoRedefine/>
    <w:uiPriority w:val="99"/>
    <w:unhideWhenUsed/>
    <w:rsid w:val="006611FC"/>
    <w:pPr>
      <w:ind w:left="960" w:hanging="240"/>
    </w:pPr>
  </w:style>
  <w:style w:type="paragraph" w:styleId="Index5">
    <w:name w:val="index 5"/>
    <w:basedOn w:val="Normal"/>
    <w:next w:val="Normal"/>
    <w:autoRedefine/>
    <w:uiPriority w:val="99"/>
    <w:unhideWhenUsed/>
    <w:rsid w:val="006611FC"/>
    <w:pPr>
      <w:ind w:left="1200" w:hanging="240"/>
    </w:pPr>
  </w:style>
  <w:style w:type="paragraph" w:styleId="Index6">
    <w:name w:val="index 6"/>
    <w:basedOn w:val="Normal"/>
    <w:next w:val="Normal"/>
    <w:autoRedefine/>
    <w:uiPriority w:val="99"/>
    <w:unhideWhenUsed/>
    <w:rsid w:val="006611FC"/>
    <w:pPr>
      <w:ind w:left="1440" w:hanging="240"/>
    </w:pPr>
  </w:style>
  <w:style w:type="paragraph" w:styleId="Index7">
    <w:name w:val="index 7"/>
    <w:basedOn w:val="Normal"/>
    <w:next w:val="Normal"/>
    <w:autoRedefine/>
    <w:uiPriority w:val="99"/>
    <w:unhideWhenUsed/>
    <w:rsid w:val="006611FC"/>
    <w:pPr>
      <w:ind w:left="1680" w:hanging="240"/>
    </w:pPr>
  </w:style>
  <w:style w:type="paragraph" w:styleId="Index8">
    <w:name w:val="index 8"/>
    <w:basedOn w:val="Normal"/>
    <w:next w:val="Normal"/>
    <w:autoRedefine/>
    <w:uiPriority w:val="99"/>
    <w:unhideWhenUsed/>
    <w:rsid w:val="006611FC"/>
    <w:pPr>
      <w:ind w:left="1920" w:hanging="240"/>
    </w:pPr>
  </w:style>
  <w:style w:type="paragraph" w:styleId="Index9">
    <w:name w:val="index 9"/>
    <w:basedOn w:val="Normal"/>
    <w:next w:val="Normal"/>
    <w:autoRedefine/>
    <w:uiPriority w:val="99"/>
    <w:unhideWhenUsed/>
    <w:rsid w:val="006611FC"/>
    <w:pPr>
      <w:ind w:left="2160" w:hanging="240"/>
    </w:pPr>
  </w:style>
  <w:style w:type="paragraph" w:styleId="IndexHeading">
    <w:name w:val="index heading"/>
    <w:basedOn w:val="Normal"/>
    <w:next w:val="Index1"/>
    <w:uiPriority w:val="99"/>
    <w:unhideWhenUsed/>
    <w:rsid w:val="006611FC"/>
  </w:style>
  <w:style w:type="paragraph" w:styleId="TOC1">
    <w:name w:val="toc 1"/>
    <w:basedOn w:val="Normal"/>
    <w:next w:val="Normal"/>
    <w:autoRedefine/>
    <w:uiPriority w:val="39"/>
    <w:unhideWhenUsed/>
    <w:rsid w:val="00721CCE"/>
    <w:pPr>
      <w:tabs>
        <w:tab w:val="right" w:pos="9061"/>
      </w:tabs>
      <w:spacing w:before="120" w:after="0"/>
      <w:jc w:val="left"/>
    </w:pPr>
    <w:rPr>
      <w:rFonts w:ascii="Cambria" w:hAnsi="Cambria"/>
      <w:b/>
      <w:sz w:val="22"/>
      <w:szCs w:val="22"/>
    </w:rPr>
  </w:style>
  <w:style w:type="paragraph" w:styleId="TOC2">
    <w:name w:val="toc 2"/>
    <w:basedOn w:val="Normal"/>
    <w:next w:val="Normal"/>
    <w:autoRedefine/>
    <w:uiPriority w:val="39"/>
    <w:unhideWhenUsed/>
    <w:rsid w:val="006611FC"/>
    <w:pPr>
      <w:spacing w:after="0"/>
      <w:ind w:left="240"/>
      <w:jc w:val="left"/>
    </w:pPr>
    <w:rPr>
      <w:rFonts w:ascii="Cambria" w:hAnsi="Cambria"/>
      <w:i/>
      <w:sz w:val="22"/>
      <w:szCs w:val="22"/>
    </w:rPr>
  </w:style>
  <w:style w:type="paragraph" w:styleId="TOC3">
    <w:name w:val="toc 3"/>
    <w:basedOn w:val="Normal"/>
    <w:next w:val="Normal"/>
    <w:autoRedefine/>
    <w:uiPriority w:val="39"/>
    <w:unhideWhenUsed/>
    <w:rsid w:val="006611FC"/>
    <w:pPr>
      <w:spacing w:after="0"/>
      <w:ind w:left="480"/>
      <w:jc w:val="left"/>
    </w:pPr>
    <w:rPr>
      <w:rFonts w:ascii="Cambria" w:hAnsi="Cambria"/>
      <w:sz w:val="22"/>
      <w:szCs w:val="22"/>
    </w:rPr>
  </w:style>
  <w:style w:type="paragraph" w:styleId="TOC4">
    <w:name w:val="toc 4"/>
    <w:basedOn w:val="Normal"/>
    <w:next w:val="Normal"/>
    <w:autoRedefine/>
    <w:uiPriority w:val="39"/>
    <w:unhideWhenUsed/>
    <w:rsid w:val="006611FC"/>
    <w:pPr>
      <w:spacing w:after="0"/>
      <w:ind w:left="720"/>
      <w:jc w:val="left"/>
    </w:pPr>
    <w:rPr>
      <w:rFonts w:ascii="Cambria" w:hAnsi="Cambria"/>
    </w:rPr>
  </w:style>
  <w:style w:type="paragraph" w:styleId="TOC5">
    <w:name w:val="toc 5"/>
    <w:basedOn w:val="Normal"/>
    <w:next w:val="Normal"/>
    <w:autoRedefine/>
    <w:uiPriority w:val="39"/>
    <w:unhideWhenUsed/>
    <w:rsid w:val="006611FC"/>
    <w:pPr>
      <w:spacing w:after="0"/>
      <w:ind w:left="960"/>
      <w:jc w:val="left"/>
    </w:pPr>
    <w:rPr>
      <w:rFonts w:ascii="Cambria" w:hAnsi="Cambria"/>
    </w:rPr>
  </w:style>
  <w:style w:type="paragraph" w:styleId="TOC6">
    <w:name w:val="toc 6"/>
    <w:basedOn w:val="Normal"/>
    <w:next w:val="Normal"/>
    <w:autoRedefine/>
    <w:uiPriority w:val="39"/>
    <w:unhideWhenUsed/>
    <w:rsid w:val="006611FC"/>
    <w:pPr>
      <w:spacing w:after="0"/>
      <w:ind w:left="1200"/>
      <w:jc w:val="left"/>
    </w:pPr>
    <w:rPr>
      <w:rFonts w:ascii="Cambria" w:hAnsi="Cambria"/>
    </w:rPr>
  </w:style>
  <w:style w:type="paragraph" w:styleId="TOC7">
    <w:name w:val="toc 7"/>
    <w:basedOn w:val="Normal"/>
    <w:next w:val="Normal"/>
    <w:autoRedefine/>
    <w:uiPriority w:val="39"/>
    <w:unhideWhenUsed/>
    <w:rsid w:val="006611FC"/>
    <w:pPr>
      <w:spacing w:after="0"/>
      <w:ind w:left="1440"/>
      <w:jc w:val="left"/>
    </w:pPr>
    <w:rPr>
      <w:rFonts w:ascii="Cambria" w:hAnsi="Cambria"/>
    </w:rPr>
  </w:style>
  <w:style w:type="paragraph" w:styleId="TOC8">
    <w:name w:val="toc 8"/>
    <w:basedOn w:val="Normal"/>
    <w:next w:val="Normal"/>
    <w:autoRedefine/>
    <w:uiPriority w:val="39"/>
    <w:unhideWhenUsed/>
    <w:rsid w:val="006611FC"/>
    <w:pPr>
      <w:spacing w:after="0"/>
      <w:ind w:left="1680"/>
      <w:jc w:val="left"/>
    </w:pPr>
    <w:rPr>
      <w:rFonts w:ascii="Cambria" w:hAnsi="Cambria"/>
    </w:rPr>
  </w:style>
  <w:style w:type="paragraph" w:styleId="TOC9">
    <w:name w:val="toc 9"/>
    <w:basedOn w:val="Normal"/>
    <w:next w:val="Normal"/>
    <w:autoRedefine/>
    <w:uiPriority w:val="39"/>
    <w:unhideWhenUsed/>
    <w:rsid w:val="006611FC"/>
    <w:pPr>
      <w:spacing w:after="0"/>
      <w:ind w:left="1920"/>
      <w:jc w:val="left"/>
    </w:pPr>
    <w:rPr>
      <w:rFonts w:ascii="Cambria" w:hAnsi="Cambria"/>
    </w:rPr>
  </w:style>
  <w:style w:type="paragraph" w:styleId="TOCHeading">
    <w:name w:val="TOC Heading"/>
    <w:basedOn w:val="Heading1"/>
    <w:next w:val="Normal"/>
    <w:uiPriority w:val="39"/>
    <w:unhideWhenUsed/>
    <w:qFormat/>
    <w:rsid w:val="001B0828"/>
    <w:pPr>
      <w:keepLines/>
      <w:pageBreakBefore w:val="0"/>
      <w:numPr>
        <w:numId w:val="0"/>
      </w:numPr>
      <w:suppressAutoHyphens w:val="0"/>
      <w:spacing w:before="480" w:after="0" w:line="276" w:lineRule="auto"/>
      <w:jc w:val="left"/>
      <w:outlineLvl w:val="9"/>
    </w:pPr>
    <w:rPr>
      <w:rFonts w:ascii="Calibri" w:eastAsia="ＭＳ ゴシック" w:hAnsi="Calibri" w:cs="Times New Roman"/>
      <w:bCs/>
      <w:color w:val="365F91"/>
      <w:sz w:val="28"/>
      <w:szCs w:val="28"/>
      <w:lang w:val="en-US" w:eastAsia="en-US"/>
    </w:rPr>
  </w:style>
  <w:style w:type="character" w:styleId="PageNumber">
    <w:name w:val="page number"/>
    <w:uiPriority w:val="99"/>
    <w:semiHidden/>
    <w:unhideWhenUsed/>
    <w:rsid w:val="00F97A98"/>
  </w:style>
  <w:style w:type="paragraph" w:styleId="TableofFigures">
    <w:name w:val="table of figures"/>
    <w:basedOn w:val="Normal"/>
    <w:next w:val="Normal"/>
    <w:uiPriority w:val="99"/>
    <w:unhideWhenUsed/>
    <w:rsid w:val="00192FEC"/>
    <w:pPr>
      <w:spacing w:after="0"/>
      <w:ind w:left="480" w:hanging="480"/>
      <w:jc w:val="left"/>
    </w:pPr>
    <w:rPr>
      <w:rFonts w:ascii="Cambria" w:hAnsi="Cambria"/>
      <w:b/>
    </w:rPr>
  </w:style>
  <w:style w:type="paragraph" w:styleId="NormalWeb">
    <w:name w:val="Normal (Web)"/>
    <w:basedOn w:val="Normal"/>
    <w:uiPriority w:val="99"/>
    <w:unhideWhenUsed/>
    <w:rsid w:val="00740E79"/>
    <w:pPr>
      <w:suppressAutoHyphens w:val="0"/>
      <w:spacing w:before="100" w:beforeAutospacing="1" w:after="100" w:afterAutospacing="1" w:line="240" w:lineRule="auto"/>
      <w:ind w:firstLine="0"/>
      <w:jc w:val="left"/>
    </w:pPr>
    <w:rPr>
      <w:rFonts w:ascii="Times" w:hAnsi="Times" w:cs="Times New Roman"/>
      <w:lang w:val="en-US" w:eastAsia="en-US"/>
    </w:rPr>
  </w:style>
  <w:style w:type="character" w:customStyle="1" w:styleId="apple-converted-space">
    <w:name w:val="apple-converted-space"/>
    <w:rsid w:val="00740E79"/>
  </w:style>
  <w:style w:type="character" w:styleId="Hyperlink">
    <w:name w:val="Hyperlink"/>
    <w:uiPriority w:val="99"/>
    <w:unhideWhenUsed/>
    <w:rsid w:val="00740E79"/>
    <w:rPr>
      <w:color w:val="0000FF"/>
      <w:u w:val="single"/>
    </w:rPr>
  </w:style>
  <w:style w:type="character" w:styleId="FollowedHyperlink">
    <w:name w:val="FollowedHyperlink"/>
    <w:uiPriority w:val="99"/>
    <w:semiHidden/>
    <w:unhideWhenUsed/>
    <w:rsid w:val="00740E79"/>
    <w:rPr>
      <w:color w:val="800080"/>
      <w:u w:val="single"/>
    </w:rPr>
  </w:style>
  <w:style w:type="character" w:customStyle="1" w:styleId="mw-headline">
    <w:name w:val="mw-headline"/>
    <w:rsid w:val="00E15E45"/>
  </w:style>
  <w:style w:type="character" w:customStyle="1" w:styleId="mw-editsection">
    <w:name w:val="mw-editsection"/>
    <w:rsid w:val="00E15E45"/>
  </w:style>
  <w:style w:type="character" w:customStyle="1" w:styleId="mw-editsection-bracket">
    <w:name w:val="mw-editsection-bracket"/>
    <w:rsid w:val="00E15E45"/>
  </w:style>
  <w:style w:type="character" w:customStyle="1" w:styleId="mw-editsection-divider">
    <w:name w:val="mw-editsection-divider"/>
    <w:rsid w:val="00E15E45"/>
  </w:style>
  <w:style w:type="paragraph" w:styleId="ListBullet">
    <w:name w:val="List Bullet"/>
    <w:basedOn w:val="Normal"/>
    <w:uiPriority w:val="99"/>
    <w:unhideWhenUsed/>
    <w:rsid w:val="003A5C86"/>
    <w:pPr>
      <w:numPr>
        <w:numId w:val="19"/>
      </w:numPr>
      <w:contextualSpacing/>
    </w:pPr>
  </w:style>
  <w:style w:type="paragraph" w:styleId="BalloonText">
    <w:name w:val="Balloon Text"/>
    <w:basedOn w:val="Normal"/>
    <w:link w:val="BalloonTextChar"/>
    <w:uiPriority w:val="99"/>
    <w:semiHidden/>
    <w:unhideWhenUsed/>
    <w:rsid w:val="0068547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479"/>
    <w:rPr>
      <w:rFonts w:ascii="Lucida Grande" w:hAnsi="Lucida Grande" w:cs="Lucida Grande"/>
      <w:sz w:val="18"/>
      <w:szCs w:val="18"/>
      <w:lang w:eastAsia="zh-CN"/>
    </w:rPr>
  </w:style>
  <w:style w:type="paragraph" w:styleId="ListParagraph">
    <w:name w:val="List Paragraph"/>
    <w:basedOn w:val="Normal"/>
    <w:uiPriority w:val="72"/>
    <w:rsid w:val="00E657E0"/>
    <w:pPr>
      <w:ind w:left="720"/>
      <w:contextualSpacing/>
    </w:pPr>
  </w:style>
  <w:style w:type="character" w:styleId="CommentReference">
    <w:name w:val="annotation reference"/>
    <w:basedOn w:val="DefaultParagraphFont"/>
    <w:uiPriority w:val="99"/>
    <w:semiHidden/>
    <w:unhideWhenUsed/>
    <w:rsid w:val="00AD5242"/>
    <w:rPr>
      <w:sz w:val="18"/>
      <w:szCs w:val="18"/>
    </w:rPr>
  </w:style>
  <w:style w:type="paragraph" w:styleId="CommentText">
    <w:name w:val="annotation text"/>
    <w:basedOn w:val="Normal"/>
    <w:link w:val="CommentTextChar"/>
    <w:uiPriority w:val="99"/>
    <w:semiHidden/>
    <w:unhideWhenUsed/>
    <w:rsid w:val="00AD5242"/>
    <w:pPr>
      <w:spacing w:line="240" w:lineRule="auto"/>
    </w:pPr>
    <w:rPr>
      <w:sz w:val="24"/>
      <w:szCs w:val="24"/>
    </w:rPr>
  </w:style>
  <w:style w:type="character" w:customStyle="1" w:styleId="CommentTextChar">
    <w:name w:val="Comment Text Char"/>
    <w:basedOn w:val="DefaultParagraphFont"/>
    <w:link w:val="CommentText"/>
    <w:uiPriority w:val="99"/>
    <w:semiHidden/>
    <w:rsid w:val="00AD5242"/>
    <w:rPr>
      <w:rFonts w:ascii="Tahoma" w:hAnsi="Tahoma" w:cs="Arial"/>
      <w:sz w:val="24"/>
      <w:szCs w:val="24"/>
      <w:lang w:eastAsia="zh-CN"/>
    </w:rPr>
  </w:style>
  <w:style w:type="paragraph" w:styleId="CommentSubject">
    <w:name w:val="annotation subject"/>
    <w:basedOn w:val="CommentText"/>
    <w:next w:val="CommentText"/>
    <w:link w:val="CommentSubjectChar"/>
    <w:uiPriority w:val="99"/>
    <w:semiHidden/>
    <w:unhideWhenUsed/>
    <w:rsid w:val="00AD5242"/>
    <w:rPr>
      <w:b/>
      <w:bCs/>
      <w:sz w:val="20"/>
      <w:szCs w:val="20"/>
    </w:rPr>
  </w:style>
  <w:style w:type="character" w:customStyle="1" w:styleId="CommentSubjectChar">
    <w:name w:val="Comment Subject Char"/>
    <w:basedOn w:val="CommentTextChar"/>
    <w:link w:val="CommentSubject"/>
    <w:uiPriority w:val="99"/>
    <w:semiHidden/>
    <w:rsid w:val="00AD5242"/>
    <w:rPr>
      <w:rFonts w:ascii="Tahoma" w:hAnsi="Tahoma" w:cs="Arial"/>
      <w:b/>
      <w:bCs/>
      <w:sz w:val="24"/>
      <w:szCs w:val="24"/>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1CF"/>
    <w:pPr>
      <w:suppressAutoHyphens/>
      <w:spacing w:after="120" w:line="360" w:lineRule="auto"/>
      <w:ind w:firstLine="720"/>
      <w:jc w:val="both"/>
    </w:pPr>
    <w:rPr>
      <w:rFonts w:ascii="Tahoma" w:hAnsi="Tahoma" w:cs="Arial"/>
      <w:lang w:eastAsia="zh-CN"/>
    </w:rPr>
  </w:style>
  <w:style w:type="paragraph" w:styleId="Heading1">
    <w:name w:val="heading 1"/>
    <w:basedOn w:val="Normal"/>
    <w:next w:val="Normal"/>
    <w:qFormat/>
    <w:pPr>
      <w:keepNext/>
      <w:pageBreakBefore/>
      <w:numPr>
        <w:numId w:val="1"/>
      </w:numPr>
      <w:spacing w:before="240" w:after="720"/>
      <w:ind w:left="431" w:hanging="431"/>
      <w:outlineLvl w:val="0"/>
    </w:pPr>
    <w:rPr>
      <w:rFonts w:ascii="Arial" w:hAnsi="Arial"/>
      <w:b/>
      <w:sz w:val="32"/>
    </w:rPr>
  </w:style>
  <w:style w:type="paragraph" w:styleId="Heading2">
    <w:name w:val="heading 2"/>
    <w:basedOn w:val="Normal"/>
    <w:next w:val="Normal"/>
    <w:qFormat/>
    <w:rsid w:val="00786E0B"/>
    <w:pPr>
      <w:keepNext/>
      <w:numPr>
        <w:ilvl w:val="1"/>
        <w:numId w:val="1"/>
      </w:numPr>
      <w:spacing w:before="240" w:after="240"/>
      <w:ind w:left="578" w:hanging="578"/>
      <w:outlineLvl w:val="1"/>
    </w:pPr>
    <w:rPr>
      <w:b/>
      <w:sz w:val="28"/>
    </w:rPr>
  </w:style>
  <w:style w:type="paragraph" w:styleId="Heading3">
    <w:name w:val="heading 3"/>
    <w:basedOn w:val="Normal"/>
    <w:next w:val="Normal"/>
    <w:qFormat/>
    <w:pPr>
      <w:keepNext/>
      <w:numPr>
        <w:ilvl w:val="2"/>
        <w:numId w:val="1"/>
      </w:numPr>
      <w:spacing w:before="240" w:after="240"/>
      <w:outlineLvl w:val="2"/>
    </w:pPr>
    <w:rPr>
      <w:b/>
      <w:sz w:val="26"/>
    </w:rPr>
  </w:style>
  <w:style w:type="paragraph" w:styleId="Heading4">
    <w:name w:val="heading 4"/>
    <w:basedOn w:val="Heading3"/>
    <w:next w:val="Normal"/>
    <w:qFormat/>
    <w:pPr>
      <w:numPr>
        <w:ilvl w:val="3"/>
      </w:numPr>
      <w:ind w:left="862" w:hanging="862"/>
      <w:outlineLvl w:val="3"/>
    </w:pPr>
    <w:rPr>
      <w:sz w:val="24"/>
    </w:rPr>
  </w:style>
  <w:style w:type="paragraph" w:styleId="Heading5">
    <w:name w:val="heading 5"/>
    <w:basedOn w:val="Heading3"/>
    <w:next w:val="Normal"/>
    <w:qFormat/>
    <w:pPr>
      <w:numPr>
        <w:ilvl w:val="4"/>
      </w:numPr>
      <w:outlineLvl w:val="4"/>
    </w:pPr>
    <w:rPr>
      <w:i/>
    </w:rPr>
  </w:style>
  <w:style w:type="paragraph" w:styleId="Heading6">
    <w:name w:val="heading 6"/>
    <w:basedOn w:val="Heading3"/>
    <w:next w:val="Normal"/>
    <w:qFormat/>
    <w:pPr>
      <w:numPr>
        <w:ilvl w:val="5"/>
      </w:numPr>
      <w:spacing w:after="60"/>
      <w:outlineLvl w:val="5"/>
    </w:pPr>
    <w:rPr>
      <w:i/>
      <w:sz w:val="22"/>
    </w:rPr>
  </w:style>
  <w:style w:type="paragraph" w:styleId="Heading7">
    <w:name w:val="heading 7"/>
    <w:basedOn w:val="Heading3"/>
    <w:next w:val="Normal"/>
    <w:qFormat/>
    <w:pPr>
      <w:numPr>
        <w:ilvl w:val="6"/>
      </w:numPr>
      <w:spacing w:after="60"/>
      <w:outlineLvl w:val="6"/>
    </w:pPr>
    <w:rPr>
      <w:sz w:val="20"/>
    </w:rPr>
  </w:style>
  <w:style w:type="paragraph" w:styleId="Heading8">
    <w:name w:val="heading 8"/>
    <w:basedOn w:val="Heading3"/>
    <w:next w:val="Normal"/>
    <w:qFormat/>
    <w:pPr>
      <w:numPr>
        <w:ilvl w:val="7"/>
      </w:numPr>
      <w:spacing w:after="60"/>
      <w:outlineLvl w:val="7"/>
    </w:pPr>
    <w:rPr>
      <w:i/>
      <w:sz w:val="20"/>
    </w:rPr>
  </w:style>
  <w:style w:type="paragraph" w:styleId="Heading9">
    <w:name w:val="heading 9"/>
    <w:basedOn w:val="Heading3"/>
    <w:next w:val="Normal"/>
    <w:qFormat/>
    <w:pPr>
      <w:numPr>
        <w:ilvl w:val="8"/>
      </w:numPr>
      <w:spacing w:after="60"/>
      <w:outlineLvl w:val="8"/>
    </w:pPr>
    <w:rPr>
      <w:b w:val="0"/>
      <w:i/>
      <w:sz w:val="18"/>
    </w:rPr>
  </w:style>
  <w:style w:type="character" w:default="1" w:styleId="DefaultParagraphFont">
    <w:name w:val="Default Paragraph Fon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BodyText"/>
    <w:pPr>
      <w:keepNext/>
      <w:spacing w:before="240"/>
    </w:pPr>
    <w:rPr>
      <w:rFonts w:ascii="Arial" w:eastAsia="WenQuanYi Micro Hei" w:hAnsi="Arial" w:cs="Lohit Hindi"/>
      <w:sz w:val="28"/>
      <w:szCs w:val="28"/>
    </w:rPr>
  </w:style>
  <w:style w:type="paragraph" w:styleId="BodyText">
    <w:name w:val="Body Text"/>
    <w:basedOn w:val="Normal"/>
  </w:style>
  <w:style w:type="paragraph" w:styleId="List">
    <w:name w:val="List"/>
    <w:basedOn w:val="BodyText"/>
    <w:rPr>
      <w:rFonts w:cs="Lohit Hindi"/>
    </w:rPr>
  </w:style>
  <w:style w:type="paragraph" w:styleId="Caption">
    <w:name w:val="caption"/>
    <w:basedOn w:val="Normal"/>
    <w:qFormat/>
    <w:pPr>
      <w:suppressLineNumbers/>
      <w:spacing w:before="120"/>
    </w:pPr>
    <w:rPr>
      <w:rFonts w:cs="Lohit Hindi"/>
      <w:i/>
      <w:iCs/>
      <w:sz w:val="24"/>
      <w:szCs w:val="24"/>
    </w:rPr>
  </w:style>
  <w:style w:type="paragraph" w:customStyle="1" w:styleId="Index">
    <w:name w:val="Index"/>
    <w:basedOn w:val="Normal"/>
    <w:pPr>
      <w:suppressLineNumbers/>
    </w:pPr>
    <w:rPr>
      <w:rFonts w:cs="Lohit Hindi"/>
    </w:rPr>
  </w:style>
  <w:style w:type="paragraph" w:styleId="FootnoteText">
    <w:name w:val="footnote text"/>
    <w:basedOn w:val="Normal"/>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lang w:eastAsia="en-US"/>
    </w:rPr>
  </w:style>
  <w:style w:type="paragraph" w:customStyle="1" w:styleId="Auxcapa1">
    <w:name w:val="Aux_capa1"/>
    <w:pPr>
      <w:suppressAutoHyphens/>
      <w:spacing w:line="360" w:lineRule="auto"/>
      <w:jc w:val="center"/>
    </w:pPr>
    <w:rPr>
      <w:rFonts w:ascii="Arial" w:hAnsi="Arial" w:cs="Arial"/>
      <w:i/>
      <w:sz w:val="30"/>
      <w:lang w:eastAsia="en-US"/>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lang w:eastAsia="en-US"/>
    </w:rPr>
  </w:style>
  <w:style w:type="paragraph" w:customStyle="1" w:styleId="Auxcapa4">
    <w:name w:val="Aux_capa4"/>
    <w:pPr>
      <w:suppressAutoHyphens/>
      <w:spacing w:before="240"/>
      <w:jc w:val="center"/>
    </w:pPr>
    <w:rPr>
      <w:rFonts w:ascii="Arial" w:hAnsi="Arial" w:cs="Arial"/>
      <w:b/>
      <w:sz w:val="32"/>
      <w:lang w:eastAsia="en-US"/>
    </w:rPr>
  </w:style>
  <w:style w:type="paragraph" w:customStyle="1" w:styleId="Auxcapa5">
    <w:name w:val="Aux_capa5"/>
    <w:pPr>
      <w:suppressAutoHyphens/>
      <w:jc w:val="center"/>
    </w:pPr>
    <w:rPr>
      <w:rFonts w:ascii="Arial" w:hAnsi="Arial" w:cs="Arial"/>
      <w:sz w:val="28"/>
      <w:lang w:eastAsia="en-US"/>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lang w:eastAsia="en-US"/>
    </w:rPr>
  </w:style>
  <w:style w:type="paragraph" w:customStyle="1" w:styleId="Ttuloaux">
    <w:name w:val="Título_aux"/>
    <w:basedOn w:val="Heading1"/>
    <w:next w:val="Normal"/>
    <w:pPr>
      <w:numPr>
        <w:numId w:val="0"/>
      </w:numPr>
    </w:pPr>
  </w:style>
  <w:style w:type="paragraph" w:styleId="Header">
    <w:name w:val="header"/>
    <w:basedOn w:val="Normal"/>
    <w:pPr>
      <w:tabs>
        <w:tab w:val="center" w:pos="4419"/>
        <w:tab w:val="right" w:pos="8838"/>
      </w:tabs>
    </w:pPr>
  </w:style>
  <w:style w:type="paragraph" w:styleId="Bibliography">
    <w:name w:val="Bibliography"/>
    <w:basedOn w:val="Heading1"/>
    <w:pPr>
      <w:numPr>
        <w:numId w:val="0"/>
      </w:numPr>
    </w:pPr>
  </w:style>
  <w:style w:type="paragraph" w:styleId="Footer">
    <w:name w:val="footer"/>
    <w:basedOn w:val="Normal"/>
    <w:pPr>
      <w:tabs>
        <w:tab w:val="center" w:pos="4419"/>
        <w:tab w:val="right" w:pos="8838"/>
      </w:tabs>
    </w:pPr>
  </w:style>
  <w:style w:type="paragraph" w:customStyle="1" w:styleId="item">
    <w:name w:val="item"/>
    <w:basedOn w:val="Normal"/>
    <w:pPr>
      <w:ind w:left="1134" w:hanging="426"/>
    </w:pPr>
  </w:style>
  <w:style w:type="paragraph" w:styleId="BodyTextIndent">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after="0"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after="0" w:line="240" w:lineRule="auto"/>
      <w:ind w:left="2977" w:hanging="97"/>
    </w:pPr>
  </w:style>
  <w:style w:type="paragraph" w:customStyle="1" w:styleId="Framecontents">
    <w:name w:val="Frame contents"/>
    <w:basedOn w:val="BodyText"/>
  </w:style>
  <w:style w:type="paragraph" w:styleId="Index1">
    <w:name w:val="index 1"/>
    <w:basedOn w:val="Normal"/>
    <w:next w:val="Normal"/>
    <w:autoRedefine/>
    <w:uiPriority w:val="99"/>
    <w:unhideWhenUsed/>
    <w:rsid w:val="006611FC"/>
    <w:pPr>
      <w:ind w:left="240" w:hanging="240"/>
    </w:pPr>
  </w:style>
  <w:style w:type="paragraph" w:styleId="Index2">
    <w:name w:val="index 2"/>
    <w:basedOn w:val="Normal"/>
    <w:next w:val="Normal"/>
    <w:autoRedefine/>
    <w:uiPriority w:val="99"/>
    <w:unhideWhenUsed/>
    <w:rsid w:val="006611FC"/>
    <w:pPr>
      <w:ind w:left="480" w:hanging="240"/>
    </w:pPr>
  </w:style>
  <w:style w:type="paragraph" w:styleId="Index3">
    <w:name w:val="index 3"/>
    <w:basedOn w:val="Normal"/>
    <w:next w:val="Normal"/>
    <w:autoRedefine/>
    <w:uiPriority w:val="99"/>
    <w:unhideWhenUsed/>
    <w:rsid w:val="006611FC"/>
    <w:pPr>
      <w:ind w:left="720" w:hanging="240"/>
    </w:pPr>
  </w:style>
  <w:style w:type="paragraph" w:styleId="Index4">
    <w:name w:val="index 4"/>
    <w:basedOn w:val="Normal"/>
    <w:next w:val="Normal"/>
    <w:autoRedefine/>
    <w:uiPriority w:val="99"/>
    <w:unhideWhenUsed/>
    <w:rsid w:val="006611FC"/>
    <w:pPr>
      <w:ind w:left="960" w:hanging="240"/>
    </w:pPr>
  </w:style>
  <w:style w:type="paragraph" w:styleId="Index5">
    <w:name w:val="index 5"/>
    <w:basedOn w:val="Normal"/>
    <w:next w:val="Normal"/>
    <w:autoRedefine/>
    <w:uiPriority w:val="99"/>
    <w:unhideWhenUsed/>
    <w:rsid w:val="006611FC"/>
    <w:pPr>
      <w:ind w:left="1200" w:hanging="240"/>
    </w:pPr>
  </w:style>
  <w:style w:type="paragraph" w:styleId="Index6">
    <w:name w:val="index 6"/>
    <w:basedOn w:val="Normal"/>
    <w:next w:val="Normal"/>
    <w:autoRedefine/>
    <w:uiPriority w:val="99"/>
    <w:unhideWhenUsed/>
    <w:rsid w:val="006611FC"/>
    <w:pPr>
      <w:ind w:left="1440" w:hanging="240"/>
    </w:pPr>
  </w:style>
  <w:style w:type="paragraph" w:styleId="Index7">
    <w:name w:val="index 7"/>
    <w:basedOn w:val="Normal"/>
    <w:next w:val="Normal"/>
    <w:autoRedefine/>
    <w:uiPriority w:val="99"/>
    <w:unhideWhenUsed/>
    <w:rsid w:val="006611FC"/>
    <w:pPr>
      <w:ind w:left="1680" w:hanging="240"/>
    </w:pPr>
  </w:style>
  <w:style w:type="paragraph" w:styleId="Index8">
    <w:name w:val="index 8"/>
    <w:basedOn w:val="Normal"/>
    <w:next w:val="Normal"/>
    <w:autoRedefine/>
    <w:uiPriority w:val="99"/>
    <w:unhideWhenUsed/>
    <w:rsid w:val="006611FC"/>
    <w:pPr>
      <w:ind w:left="1920" w:hanging="240"/>
    </w:pPr>
  </w:style>
  <w:style w:type="paragraph" w:styleId="Index9">
    <w:name w:val="index 9"/>
    <w:basedOn w:val="Normal"/>
    <w:next w:val="Normal"/>
    <w:autoRedefine/>
    <w:uiPriority w:val="99"/>
    <w:unhideWhenUsed/>
    <w:rsid w:val="006611FC"/>
    <w:pPr>
      <w:ind w:left="2160" w:hanging="240"/>
    </w:pPr>
  </w:style>
  <w:style w:type="paragraph" w:styleId="IndexHeading">
    <w:name w:val="index heading"/>
    <w:basedOn w:val="Normal"/>
    <w:next w:val="Index1"/>
    <w:uiPriority w:val="99"/>
    <w:unhideWhenUsed/>
    <w:rsid w:val="006611FC"/>
  </w:style>
  <w:style w:type="paragraph" w:styleId="TOC1">
    <w:name w:val="toc 1"/>
    <w:basedOn w:val="Normal"/>
    <w:next w:val="Normal"/>
    <w:autoRedefine/>
    <w:uiPriority w:val="39"/>
    <w:unhideWhenUsed/>
    <w:rsid w:val="00721CCE"/>
    <w:pPr>
      <w:tabs>
        <w:tab w:val="right" w:pos="9061"/>
      </w:tabs>
      <w:spacing w:before="120" w:after="0"/>
      <w:jc w:val="left"/>
    </w:pPr>
    <w:rPr>
      <w:rFonts w:ascii="Cambria" w:hAnsi="Cambria"/>
      <w:b/>
      <w:sz w:val="22"/>
      <w:szCs w:val="22"/>
    </w:rPr>
  </w:style>
  <w:style w:type="paragraph" w:styleId="TOC2">
    <w:name w:val="toc 2"/>
    <w:basedOn w:val="Normal"/>
    <w:next w:val="Normal"/>
    <w:autoRedefine/>
    <w:uiPriority w:val="39"/>
    <w:unhideWhenUsed/>
    <w:rsid w:val="006611FC"/>
    <w:pPr>
      <w:spacing w:after="0"/>
      <w:ind w:left="240"/>
      <w:jc w:val="left"/>
    </w:pPr>
    <w:rPr>
      <w:rFonts w:ascii="Cambria" w:hAnsi="Cambria"/>
      <w:i/>
      <w:sz w:val="22"/>
      <w:szCs w:val="22"/>
    </w:rPr>
  </w:style>
  <w:style w:type="paragraph" w:styleId="TOC3">
    <w:name w:val="toc 3"/>
    <w:basedOn w:val="Normal"/>
    <w:next w:val="Normal"/>
    <w:autoRedefine/>
    <w:uiPriority w:val="39"/>
    <w:unhideWhenUsed/>
    <w:rsid w:val="006611FC"/>
    <w:pPr>
      <w:spacing w:after="0"/>
      <w:ind w:left="480"/>
      <w:jc w:val="left"/>
    </w:pPr>
    <w:rPr>
      <w:rFonts w:ascii="Cambria" w:hAnsi="Cambria"/>
      <w:sz w:val="22"/>
      <w:szCs w:val="22"/>
    </w:rPr>
  </w:style>
  <w:style w:type="paragraph" w:styleId="TOC4">
    <w:name w:val="toc 4"/>
    <w:basedOn w:val="Normal"/>
    <w:next w:val="Normal"/>
    <w:autoRedefine/>
    <w:uiPriority w:val="39"/>
    <w:unhideWhenUsed/>
    <w:rsid w:val="006611FC"/>
    <w:pPr>
      <w:spacing w:after="0"/>
      <w:ind w:left="720"/>
      <w:jc w:val="left"/>
    </w:pPr>
    <w:rPr>
      <w:rFonts w:ascii="Cambria" w:hAnsi="Cambria"/>
    </w:rPr>
  </w:style>
  <w:style w:type="paragraph" w:styleId="TOC5">
    <w:name w:val="toc 5"/>
    <w:basedOn w:val="Normal"/>
    <w:next w:val="Normal"/>
    <w:autoRedefine/>
    <w:uiPriority w:val="39"/>
    <w:unhideWhenUsed/>
    <w:rsid w:val="006611FC"/>
    <w:pPr>
      <w:spacing w:after="0"/>
      <w:ind w:left="960"/>
      <w:jc w:val="left"/>
    </w:pPr>
    <w:rPr>
      <w:rFonts w:ascii="Cambria" w:hAnsi="Cambria"/>
    </w:rPr>
  </w:style>
  <w:style w:type="paragraph" w:styleId="TOC6">
    <w:name w:val="toc 6"/>
    <w:basedOn w:val="Normal"/>
    <w:next w:val="Normal"/>
    <w:autoRedefine/>
    <w:uiPriority w:val="39"/>
    <w:unhideWhenUsed/>
    <w:rsid w:val="006611FC"/>
    <w:pPr>
      <w:spacing w:after="0"/>
      <w:ind w:left="1200"/>
      <w:jc w:val="left"/>
    </w:pPr>
    <w:rPr>
      <w:rFonts w:ascii="Cambria" w:hAnsi="Cambria"/>
    </w:rPr>
  </w:style>
  <w:style w:type="paragraph" w:styleId="TOC7">
    <w:name w:val="toc 7"/>
    <w:basedOn w:val="Normal"/>
    <w:next w:val="Normal"/>
    <w:autoRedefine/>
    <w:uiPriority w:val="39"/>
    <w:unhideWhenUsed/>
    <w:rsid w:val="006611FC"/>
    <w:pPr>
      <w:spacing w:after="0"/>
      <w:ind w:left="1440"/>
      <w:jc w:val="left"/>
    </w:pPr>
    <w:rPr>
      <w:rFonts w:ascii="Cambria" w:hAnsi="Cambria"/>
    </w:rPr>
  </w:style>
  <w:style w:type="paragraph" w:styleId="TOC8">
    <w:name w:val="toc 8"/>
    <w:basedOn w:val="Normal"/>
    <w:next w:val="Normal"/>
    <w:autoRedefine/>
    <w:uiPriority w:val="39"/>
    <w:unhideWhenUsed/>
    <w:rsid w:val="006611FC"/>
    <w:pPr>
      <w:spacing w:after="0"/>
      <w:ind w:left="1680"/>
      <w:jc w:val="left"/>
    </w:pPr>
    <w:rPr>
      <w:rFonts w:ascii="Cambria" w:hAnsi="Cambria"/>
    </w:rPr>
  </w:style>
  <w:style w:type="paragraph" w:styleId="TOC9">
    <w:name w:val="toc 9"/>
    <w:basedOn w:val="Normal"/>
    <w:next w:val="Normal"/>
    <w:autoRedefine/>
    <w:uiPriority w:val="39"/>
    <w:unhideWhenUsed/>
    <w:rsid w:val="006611FC"/>
    <w:pPr>
      <w:spacing w:after="0"/>
      <w:ind w:left="1920"/>
      <w:jc w:val="left"/>
    </w:pPr>
    <w:rPr>
      <w:rFonts w:ascii="Cambria" w:hAnsi="Cambria"/>
    </w:rPr>
  </w:style>
  <w:style w:type="paragraph" w:styleId="TOCHeading">
    <w:name w:val="TOC Heading"/>
    <w:basedOn w:val="Heading1"/>
    <w:next w:val="Normal"/>
    <w:uiPriority w:val="39"/>
    <w:unhideWhenUsed/>
    <w:qFormat/>
    <w:rsid w:val="001B0828"/>
    <w:pPr>
      <w:keepLines/>
      <w:pageBreakBefore w:val="0"/>
      <w:numPr>
        <w:numId w:val="0"/>
      </w:numPr>
      <w:suppressAutoHyphens w:val="0"/>
      <w:spacing w:before="480" w:after="0" w:line="276" w:lineRule="auto"/>
      <w:jc w:val="left"/>
      <w:outlineLvl w:val="9"/>
    </w:pPr>
    <w:rPr>
      <w:rFonts w:ascii="Calibri" w:eastAsia="ＭＳ ゴシック" w:hAnsi="Calibri" w:cs="Times New Roman"/>
      <w:bCs/>
      <w:color w:val="365F91"/>
      <w:sz w:val="28"/>
      <w:szCs w:val="28"/>
      <w:lang w:val="en-US" w:eastAsia="en-US"/>
    </w:rPr>
  </w:style>
  <w:style w:type="character" w:styleId="PageNumber">
    <w:name w:val="page number"/>
    <w:uiPriority w:val="99"/>
    <w:semiHidden/>
    <w:unhideWhenUsed/>
    <w:rsid w:val="00F97A98"/>
  </w:style>
  <w:style w:type="paragraph" w:styleId="TableofFigures">
    <w:name w:val="table of figures"/>
    <w:basedOn w:val="Normal"/>
    <w:next w:val="Normal"/>
    <w:uiPriority w:val="99"/>
    <w:unhideWhenUsed/>
    <w:rsid w:val="00192FEC"/>
    <w:pPr>
      <w:spacing w:after="0"/>
      <w:ind w:left="480" w:hanging="480"/>
      <w:jc w:val="left"/>
    </w:pPr>
    <w:rPr>
      <w:rFonts w:ascii="Cambria" w:hAnsi="Cambria"/>
      <w:b/>
    </w:rPr>
  </w:style>
  <w:style w:type="paragraph" w:styleId="NormalWeb">
    <w:name w:val="Normal (Web)"/>
    <w:basedOn w:val="Normal"/>
    <w:uiPriority w:val="99"/>
    <w:unhideWhenUsed/>
    <w:rsid w:val="00740E79"/>
    <w:pPr>
      <w:suppressAutoHyphens w:val="0"/>
      <w:spacing w:before="100" w:beforeAutospacing="1" w:after="100" w:afterAutospacing="1" w:line="240" w:lineRule="auto"/>
      <w:ind w:firstLine="0"/>
      <w:jc w:val="left"/>
    </w:pPr>
    <w:rPr>
      <w:rFonts w:ascii="Times" w:hAnsi="Times" w:cs="Times New Roman"/>
      <w:lang w:val="en-US" w:eastAsia="en-US"/>
    </w:rPr>
  </w:style>
  <w:style w:type="character" w:customStyle="1" w:styleId="apple-converted-space">
    <w:name w:val="apple-converted-space"/>
    <w:rsid w:val="00740E79"/>
  </w:style>
  <w:style w:type="character" w:styleId="Hyperlink">
    <w:name w:val="Hyperlink"/>
    <w:uiPriority w:val="99"/>
    <w:unhideWhenUsed/>
    <w:rsid w:val="00740E79"/>
    <w:rPr>
      <w:color w:val="0000FF"/>
      <w:u w:val="single"/>
    </w:rPr>
  </w:style>
  <w:style w:type="character" w:styleId="FollowedHyperlink">
    <w:name w:val="FollowedHyperlink"/>
    <w:uiPriority w:val="99"/>
    <w:semiHidden/>
    <w:unhideWhenUsed/>
    <w:rsid w:val="00740E79"/>
    <w:rPr>
      <w:color w:val="800080"/>
      <w:u w:val="single"/>
    </w:rPr>
  </w:style>
  <w:style w:type="character" w:customStyle="1" w:styleId="mw-headline">
    <w:name w:val="mw-headline"/>
    <w:rsid w:val="00E15E45"/>
  </w:style>
  <w:style w:type="character" w:customStyle="1" w:styleId="mw-editsection">
    <w:name w:val="mw-editsection"/>
    <w:rsid w:val="00E15E45"/>
  </w:style>
  <w:style w:type="character" w:customStyle="1" w:styleId="mw-editsection-bracket">
    <w:name w:val="mw-editsection-bracket"/>
    <w:rsid w:val="00E15E45"/>
  </w:style>
  <w:style w:type="character" w:customStyle="1" w:styleId="mw-editsection-divider">
    <w:name w:val="mw-editsection-divider"/>
    <w:rsid w:val="00E15E45"/>
  </w:style>
  <w:style w:type="paragraph" w:styleId="ListBullet">
    <w:name w:val="List Bullet"/>
    <w:basedOn w:val="Normal"/>
    <w:uiPriority w:val="99"/>
    <w:unhideWhenUsed/>
    <w:rsid w:val="003A5C86"/>
    <w:pPr>
      <w:numPr>
        <w:numId w:val="19"/>
      </w:numPr>
      <w:contextualSpacing/>
    </w:pPr>
  </w:style>
  <w:style w:type="paragraph" w:styleId="BalloonText">
    <w:name w:val="Balloon Text"/>
    <w:basedOn w:val="Normal"/>
    <w:link w:val="BalloonTextChar"/>
    <w:uiPriority w:val="99"/>
    <w:semiHidden/>
    <w:unhideWhenUsed/>
    <w:rsid w:val="0068547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479"/>
    <w:rPr>
      <w:rFonts w:ascii="Lucida Grande" w:hAnsi="Lucida Grande" w:cs="Lucida Grande"/>
      <w:sz w:val="18"/>
      <w:szCs w:val="18"/>
      <w:lang w:eastAsia="zh-CN"/>
    </w:rPr>
  </w:style>
  <w:style w:type="paragraph" w:styleId="ListParagraph">
    <w:name w:val="List Paragraph"/>
    <w:basedOn w:val="Normal"/>
    <w:uiPriority w:val="72"/>
    <w:rsid w:val="00E657E0"/>
    <w:pPr>
      <w:ind w:left="720"/>
      <w:contextualSpacing/>
    </w:pPr>
  </w:style>
  <w:style w:type="character" w:styleId="CommentReference">
    <w:name w:val="annotation reference"/>
    <w:basedOn w:val="DefaultParagraphFont"/>
    <w:uiPriority w:val="99"/>
    <w:semiHidden/>
    <w:unhideWhenUsed/>
    <w:rsid w:val="00AD5242"/>
    <w:rPr>
      <w:sz w:val="18"/>
      <w:szCs w:val="18"/>
    </w:rPr>
  </w:style>
  <w:style w:type="paragraph" w:styleId="CommentText">
    <w:name w:val="annotation text"/>
    <w:basedOn w:val="Normal"/>
    <w:link w:val="CommentTextChar"/>
    <w:uiPriority w:val="99"/>
    <w:semiHidden/>
    <w:unhideWhenUsed/>
    <w:rsid w:val="00AD5242"/>
    <w:pPr>
      <w:spacing w:line="240" w:lineRule="auto"/>
    </w:pPr>
    <w:rPr>
      <w:sz w:val="24"/>
      <w:szCs w:val="24"/>
    </w:rPr>
  </w:style>
  <w:style w:type="character" w:customStyle="1" w:styleId="CommentTextChar">
    <w:name w:val="Comment Text Char"/>
    <w:basedOn w:val="DefaultParagraphFont"/>
    <w:link w:val="CommentText"/>
    <w:uiPriority w:val="99"/>
    <w:semiHidden/>
    <w:rsid w:val="00AD5242"/>
    <w:rPr>
      <w:rFonts w:ascii="Tahoma" w:hAnsi="Tahoma" w:cs="Arial"/>
      <w:sz w:val="24"/>
      <w:szCs w:val="24"/>
      <w:lang w:eastAsia="zh-CN"/>
    </w:rPr>
  </w:style>
  <w:style w:type="paragraph" w:styleId="CommentSubject">
    <w:name w:val="annotation subject"/>
    <w:basedOn w:val="CommentText"/>
    <w:next w:val="CommentText"/>
    <w:link w:val="CommentSubjectChar"/>
    <w:uiPriority w:val="99"/>
    <w:semiHidden/>
    <w:unhideWhenUsed/>
    <w:rsid w:val="00AD5242"/>
    <w:rPr>
      <w:b/>
      <w:bCs/>
      <w:sz w:val="20"/>
      <w:szCs w:val="20"/>
    </w:rPr>
  </w:style>
  <w:style w:type="character" w:customStyle="1" w:styleId="CommentSubjectChar">
    <w:name w:val="Comment Subject Char"/>
    <w:basedOn w:val="CommentTextChar"/>
    <w:link w:val="CommentSubject"/>
    <w:uiPriority w:val="99"/>
    <w:semiHidden/>
    <w:rsid w:val="00AD5242"/>
    <w:rPr>
      <w:rFonts w:ascii="Tahoma" w:hAnsi="Tahoma" w:cs="Arial"/>
      <w:b/>
      <w:bCs/>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26773">
      <w:bodyDiv w:val="1"/>
      <w:marLeft w:val="0"/>
      <w:marRight w:val="0"/>
      <w:marTop w:val="0"/>
      <w:marBottom w:val="0"/>
      <w:divBdr>
        <w:top w:val="none" w:sz="0" w:space="0" w:color="auto"/>
        <w:left w:val="none" w:sz="0" w:space="0" w:color="auto"/>
        <w:bottom w:val="none" w:sz="0" w:space="0" w:color="auto"/>
        <w:right w:val="none" w:sz="0" w:space="0" w:color="auto"/>
      </w:divBdr>
    </w:div>
    <w:div w:id="28461960">
      <w:bodyDiv w:val="1"/>
      <w:marLeft w:val="0"/>
      <w:marRight w:val="0"/>
      <w:marTop w:val="0"/>
      <w:marBottom w:val="0"/>
      <w:divBdr>
        <w:top w:val="none" w:sz="0" w:space="0" w:color="auto"/>
        <w:left w:val="none" w:sz="0" w:space="0" w:color="auto"/>
        <w:bottom w:val="none" w:sz="0" w:space="0" w:color="auto"/>
        <w:right w:val="none" w:sz="0" w:space="0" w:color="auto"/>
      </w:divBdr>
    </w:div>
    <w:div w:id="67312846">
      <w:bodyDiv w:val="1"/>
      <w:marLeft w:val="0"/>
      <w:marRight w:val="0"/>
      <w:marTop w:val="0"/>
      <w:marBottom w:val="0"/>
      <w:divBdr>
        <w:top w:val="none" w:sz="0" w:space="0" w:color="auto"/>
        <w:left w:val="none" w:sz="0" w:space="0" w:color="auto"/>
        <w:bottom w:val="none" w:sz="0" w:space="0" w:color="auto"/>
        <w:right w:val="none" w:sz="0" w:space="0" w:color="auto"/>
      </w:divBdr>
    </w:div>
    <w:div w:id="103885032">
      <w:bodyDiv w:val="1"/>
      <w:marLeft w:val="0"/>
      <w:marRight w:val="0"/>
      <w:marTop w:val="0"/>
      <w:marBottom w:val="0"/>
      <w:divBdr>
        <w:top w:val="none" w:sz="0" w:space="0" w:color="auto"/>
        <w:left w:val="none" w:sz="0" w:space="0" w:color="auto"/>
        <w:bottom w:val="none" w:sz="0" w:space="0" w:color="auto"/>
        <w:right w:val="none" w:sz="0" w:space="0" w:color="auto"/>
      </w:divBdr>
    </w:div>
    <w:div w:id="160438274">
      <w:bodyDiv w:val="1"/>
      <w:marLeft w:val="0"/>
      <w:marRight w:val="0"/>
      <w:marTop w:val="0"/>
      <w:marBottom w:val="0"/>
      <w:divBdr>
        <w:top w:val="none" w:sz="0" w:space="0" w:color="auto"/>
        <w:left w:val="none" w:sz="0" w:space="0" w:color="auto"/>
        <w:bottom w:val="none" w:sz="0" w:space="0" w:color="auto"/>
        <w:right w:val="none" w:sz="0" w:space="0" w:color="auto"/>
      </w:divBdr>
    </w:div>
    <w:div w:id="164516572">
      <w:bodyDiv w:val="1"/>
      <w:marLeft w:val="0"/>
      <w:marRight w:val="0"/>
      <w:marTop w:val="0"/>
      <w:marBottom w:val="0"/>
      <w:divBdr>
        <w:top w:val="none" w:sz="0" w:space="0" w:color="auto"/>
        <w:left w:val="none" w:sz="0" w:space="0" w:color="auto"/>
        <w:bottom w:val="none" w:sz="0" w:space="0" w:color="auto"/>
        <w:right w:val="none" w:sz="0" w:space="0" w:color="auto"/>
      </w:divBdr>
    </w:div>
    <w:div w:id="229970375">
      <w:bodyDiv w:val="1"/>
      <w:marLeft w:val="0"/>
      <w:marRight w:val="0"/>
      <w:marTop w:val="0"/>
      <w:marBottom w:val="0"/>
      <w:divBdr>
        <w:top w:val="none" w:sz="0" w:space="0" w:color="auto"/>
        <w:left w:val="none" w:sz="0" w:space="0" w:color="auto"/>
        <w:bottom w:val="none" w:sz="0" w:space="0" w:color="auto"/>
        <w:right w:val="none" w:sz="0" w:space="0" w:color="auto"/>
      </w:divBdr>
    </w:div>
    <w:div w:id="250818988">
      <w:bodyDiv w:val="1"/>
      <w:marLeft w:val="0"/>
      <w:marRight w:val="0"/>
      <w:marTop w:val="0"/>
      <w:marBottom w:val="0"/>
      <w:divBdr>
        <w:top w:val="none" w:sz="0" w:space="0" w:color="auto"/>
        <w:left w:val="none" w:sz="0" w:space="0" w:color="auto"/>
        <w:bottom w:val="none" w:sz="0" w:space="0" w:color="auto"/>
        <w:right w:val="none" w:sz="0" w:space="0" w:color="auto"/>
      </w:divBdr>
    </w:div>
    <w:div w:id="327489915">
      <w:bodyDiv w:val="1"/>
      <w:marLeft w:val="0"/>
      <w:marRight w:val="0"/>
      <w:marTop w:val="0"/>
      <w:marBottom w:val="0"/>
      <w:divBdr>
        <w:top w:val="none" w:sz="0" w:space="0" w:color="auto"/>
        <w:left w:val="none" w:sz="0" w:space="0" w:color="auto"/>
        <w:bottom w:val="none" w:sz="0" w:space="0" w:color="auto"/>
        <w:right w:val="none" w:sz="0" w:space="0" w:color="auto"/>
      </w:divBdr>
    </w:div>
    <w:div w:id="367221686">
      <w:bodyDiv w:val="1"/>
      <w:marLeft w:val="0"/>
      <w:marRight w:val="0"/>
      <w:marTop w:val="0"/>
      <w:marBottom w:val="0"/>
      <w:divBdr>
        <w:top w:val="none" w:sz="0" w:space="0" w:color="auto"/>
        <w:left w:val="none" w:sz="0" w:space="0" w:color="auto"/>
        <w:bottom w:val="none" w:sz="0" w:space="0" w:color="auto"/>
        <w:right w:val="none" w:sz="0" w:space="0" w:color="auto"/>
      </w:divBdr>
    </w:div>
    <w:div w:id="370812129">
      <w:bodyDiv w:val="1"/>
      <w:marLeft w:val="0"/>
      <w:marRight w:val="0"/>
      <w:marTop w:val="0"/>
      <w:marBottom w:val="0"/>
      <w:divBdr>
        <w:top w:val="none" w:sz="0" w:space="0" w:color="auto"/>
        <w:left w:val="none" w:sz="0" w:space="0" w:color="auto"/>
        <w:bottom w:val="none" w:sz="0" w:space="0" w:color="auto"/>
        <w:right w:val="none" w:sz="0" w:space="0" w:color="auto"/>
      </w:divBdr>
    </w:div>
    <w:div w:id="375276408">
      <w:bodyDiv w:val="1"/>
      <w:marLeft w:val="0"/>
      <w:marRight w:val="0"/>
      <w:marTop w:val="0"/>
      <w:marBottom w:val="0"/>
      <w:divBdr>
        <w:top w:val="none" w:sz="0" w:space="0" w:color="auto"/>
        <w:left w:val="none" w:sz="0" w:space="0" w:color="auto"/>
        <w:bottom w:val="none" w:sz="0" w:space="0" w:color="auto"/>
        <w:right w:val="none" w:sz="0" w:space="0" w:color="auto"/>
      </w:divBdr>
    </w:div>
    <w:div w:id="396245935">
      <w:bodyDiv w:val="1"/>
      <w:marLeft w:val="0"/>
      <w:marRight w:val="0"/>
      <w:marTop w:val="0"/>
      <w:marBottom w:val="0"/>
      <w:divBdr>
        <w:top w:val="none" w:sz="0" w:space="0" w:color="auto"/>
        <w:left w:val="none" w:sz="0" w:space="0" w:color="auto"/>
        <w:bottom w:val="none" w:sz="0" w:space="0" w:color="auto"/>
        <w:right w:val="none" w:sz="0" w:space="0" w:color="auto"/>
      </w:divBdr>
    </w:div>
    <w:div w:id="413401307">
      <w:bodyDiv w:val="1"/>
      <w:marLeft w:val="0"/>
      <w:marRight w:val="0"/>
      <w:marTop w:val="0"/>
      <w:marBottom w:val="0"/>
      <w:divBdr>
        <w:top w:val="none" w:sz="0" w:space="0" w:color="auto"/>
        <w:left w:val="none" w:sz="0" w:space="0" w:color="auto"/>
        <w:bottom w:val="none" w:sz="0" w:space="0" w:color="auto"/>
        <w:right w:val="none" w:sz="0" w:space="0" w:color="auto"/>
      </w:divBdr>
    </w:div>
    <w:div w:id="423652563">
      <w:bodyDiv w:val="1"/>
      <w:marLeft w:val="0"/>
      <w:marRight w:val="0"/>
      <w:marTop w:val="0"/>
      <w:marBottom w:val="0"/>
      <w:divBdr>
        <w:top w:val="none" w:sz="0" w:space="0" w:color="auto"/>
        <w:left w:val="none" w:sz="0" w:space="0" w:color="auto"/>
        <w:bottom w:val="none" w:sz="0" w:space="0" w:color="auto"/>
        <w:right w:val="none" w:sz="0" w:space="0" w:color="auto"/>
      </w:divBdr>
    </w:div>
    <w:div w:id="423956727">
      <w:bodyDiv w:val="1"/>
      <w:marLeft w:val="0"/>
      <w:marRight w:val="0"/>
      <w:marTop w:val="0"/>
      <w:marBottom w:val="0"/>
      <w:divBdr>
        <w:top w:val="none" w:sz="0" w:space="0" w:color="auto"/>
        <w:left w:val="none" w:sz="0" w:space="0" w:color="auto"/>
        <w:bottom w:val="none" w:sz="0" w:space="0" w:color="auto"/>
        <w:right w:val="none" w:sz="0" w:space="0" w:color="auto"/>
      </w:divBdr>
    </w:div>
    <w:div w:id="425342515">
      <w:bodyDiv w:val="1"/>
      <w:marLeft w:val="0"/>
      <w:marRight w:val="0"/>
      <w:marTop w:val="0"/>
      <w:marBottom w:val="0"/>
      <w:divBdr>
        <w:top w:val="none" w:sz="0" w:space="0" w:color="auto"/>
        <w:left w:val="none" w:sz="0" w:space="0" w:color="auto"/>
        <w:bottom w:val="none" w:sz="0" w:space="0" w:color="auto"/>
        <w:right w:val="none" w:sz="0" w:space="0" w:color="auto"/>
      </w:divBdr>
    </w:div>
    <w:div w:id="439187380">
      <w:bodyDiv w:val="1"/>
      <w:marLeft w:val="0"/>
      <w:marRight w:val="0"/>
      <w:marTop w:val="0"/>
      <w:marBottom w:val="0"/>
      <w:divBdr>
        <w:top w:val="none" w:sz="0" w:space="0" w:color="auto"/>
        <w:left w:val="none" w:sz="0" w:space="0" w:color="auto"/>
        <w:bottom w:val="none" w:sz="0" w:space="0" w:color="auto"/>
        <w:right w:val="none" w:sz="0" w:space="0" w:color="auto"/>
      </w:divBdr>
    </w:div>
    <w:div w:id="440077481">
      <w:bodyDiv w:val="1"/>
      <w:marLeft w:val="0"/>
      <w:marRight w:val="0"/>
      <w:marTop w:val="0"/>
      <w:marBottom w:val="0"/>
      <w:divBdr>
        <w:top w:val="none" w:sz="0" w:space="0" w:color="auto"/>
        <w:left w:val="none" w:sz="0" w:space="0" w:color="auto"/>
        <w:bottom w:val="none" w:sz="0" w:space="0" w:color="auto"/>
        <w:right w:val="none" w:sz="0" w:space="0" w:color="auto"/>
      </w:divBdr>
    </w:div>
    <w:div w:id="467362590">
      <w:bodyDiv w:val="1"/>
      <w:marLeft w:val="0"/>
      <w:marRight w:val="0"/>
      <w:marTop w:val="0"/>
      <w:marBottom w:val="0"/>
      <w:divBdr>
        <w:top w:val="none" w:sz="0" w:space="0" w:color="auto"/>
        <w:left w:val="none" w:sz="0" w:space="0" w:color="auto"/>
        <w:bottom w:val="none" w:sz="0" w:space="0" w:color="auto"/>
        <w:right w:val="none" w:sz="0" w:space="0" w:color="auto"/>
      </w:divBdr>
    </w:div>
    <w:div w:id="495000235">
      <w:bodyDiv w:val="1"/>
      <w:marLeft w:val="0"/>
      <w:marRight w:val="0"/>
      <w:marTop w:val="0"/>
      <w:marBottom w:val="0"/>
      <w:divBdr>
        <w:top w:val="none" w:sz="0" w:space="0" w:color="auto"/>
        <w:left w:val="none" w:sz="0" w:space="0" w:color="auto"/>
        <w:bottom w:val="none" w:sz="0" w:space="0" w:color="auto"/>
        <w:right w:val="none" w:sz="0" w:space="0" w:color="auto"/>
      </w:divBdr>
    </w:div>
    <w:div w:id="514810098">
      <w:bodyDiv w:val="1"/>
      <w:marLeft w:val="0"/>
      <w:marRight w:val="0"/>
      <w:marTop w:val="0"/>
      <w:marBottom w:val="0"/>
      <w:divBdr>
        <w:top w:val="none" w:sz="0" w:space="0" w:color="auto"/>
        <w:left w:val="none" w:sz="0" w:space="0" w:color="auto"/>
        <w:bottom w:val="none" w:sz="0" w:space="0" w:color="auto"/>
        <w:right w:val="none" w:sz="0" w:space="0" w:color="auto"/>
      </w:divBdr>
      <w:divsChild>
        <w:div w:id="1978097464">
          <w:marLeft w:val="0"/>
          <w:marRight w:val="0"/>
          <w:marTop w:val="0"/>
          <w:marBottom w:val="0"/>
          <w:divBdr>
            <w:top w:val="none" w:sz="0" w:space="0" w:color="auto"/>
            <w:left w:val="none" w:sz="0" w:space="0" w:color="auto"/>
            <w:bottom w:val="none" w:sz="0" w:space="0" w:color="auto"/>
            <w:right w:val="none" w:sz="0" w:space="0" w:color="auto"/>
          </w:divBdr>
          <w:divsChild>
            <w:div w:id="283315951">
              <w:marLeft w:val="60"/>
              <w:marRight w:val="0"/>
              <w:marTop w:val="0"/>
              <w:marBottom w:val="0"/>
              <w:divBdr>
                <w:top w:val="none" w:sz="0" w:space="0" w:color="auto"/>
                <w:left w:val="none" w:sz="0" w:space="0" w:color="auto"/>
                <w:bottom w:val="none" w:sz="0" w:space="0" w:color="auto"/>
                <w:right w:val="none" w:sz="0" w:space="0" w:color="auto"/>
              </w:divBdr>
              <w:divsChild>
                <w:div w:id="1709404872">
                  <w:marLeft w:val="0"/>
                  <w:marRight w:val="0"/>
                  <w:marTop w:val="0"/>
                  <w:marBottom w:val="0"/>
                  <w:divBdr>
                    <w:top w:val="none" w:sz="0" w:space="0" w:color="auto"/>
                    <w:left w:val="none" w:sz="0" w:space="0" w:color="auto"/>
                    <w:bottom w:val="none" w:sz="0" w:space="0" w:color="auto"/>
                    <w:right w:val="none" w:sz="0" w:space="0" w:color="auto"/>
                  </w:divBdr>
                  <w:divsChild>
                    <w:div w:id="722565234">
                      <w:marLeft w:val="0"/>
                      <w:marRight w:val="0"/>
                      <w:marTop w:val="0"/>
                      <w:marBottom w:val="120"/>
                      <w:divBdr>
                        <w:top w:val="single" w:sz="6" w:space="0" w:color="F5F5F5"/>
                        <w:left w:val="single" w:sz="6" w:space="0" w:color="F5F5F5"/>
                        <w:bottom w:val="single" w:sz="6" w:space="0" w:color="F5F5F5"/>
                        <w:right w:val="single" w:sz="6" w:space="0" w:color="F5F5F5"/>
                      </w:divBdr>
                      <w:divsChild>
                        <w:div w:id="262303039">
                          <w:marLeft w:val="0"/>
                          <w:marRight w:val="0"/>
                          <w:marTop w:val="0"/>
                          <w:marBottom w:val="0"/>
                          <w:divBdr>
                            <w:top w:val="none" w:sz="0" w:space="0" w:color="auto"/>
                            <w:left w:val="none" w:sz="0" w:space="0" w:color="auto"/>
                            <w:bottom w:val="none" w:sz="0" w:space="0" w:color="auto"/>
                            <w:right w:val="none" w:sz="0" w:space="0" w:color="auto"/>
                          </w:divBdr>
                          <w:divsChild>
                            <w:div w:id="17782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085203">
          <w:marLeft w:val="0"/>
          <w:marRight w:val="0"/>
          <w:marTop w:val="0"/>
          <w:marBottom w:val="0"/>
          <w:divBdr>
            <w:top w:val="none" w:sz="0" w:space="0" w:color="auto"/>
            <w:left w:val="none" w:sz="0" w:space="0" w:color="auto"/>
            <w:bottom w:val="none" w:sz="0" w:space="0" w:color="auto"/>
            <w:right w:val="none" w:sz="0" w:space="0" w:color="auto"/>
          </w:divBdr>
          <w:divsChild>
            <w:div w:id="2088454712">
              <w:marLeft w:val="0"/>
              <w:marRight w:val="60"/>
              <w:marTop w:val="0"/>
              <w:marBottom w:val="0"/>
              <w:divBdr>
                <w:top w:val="none" w:sz="0" w:space="0" w:color="auto"/>
                <w:left w:val="none" w:sz="0" w:space="0" w:color="auto"/>
                <w:bottom w:val="none" w:sz="0" w:space="0" w:color="auto"/>
                <w:right w:val="none" w:sz="0" w:space="0" w:color="auto"/>
              </w:divBdr>
              <w:divsChild>
                <w:div w:id="1505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741165">
      <w:bodyDiv w:val="1"/>
      <w:marLeft w:val="0"/>
      <w:marRight w:val="0"/>
      <w:marTop w:val="0"/>
      <w:marBottom w:val="0"/>
      <w:divBdr>
        <w:top w:val="none" w:sz="0" w:space="0" w:color="auto"/>
        <w:left w:val="none" w:sz="0" w:space="0" w:color="auto"/>
        <w:bottom w:val="none" w:sz="0" w:space="0" w:color="auto"/>
        <w:right w:val="none" w:sz="0" w:space="0" w:color="auto"/>
      </w:divBdr>
    </w:div>
    <w:div w:id="570702307">
      <w:bodyDiv w:val="1"/>
      <w:marLeft w:val="0"/>
      <w:marRight w:val="0"/>
      <w:marTop w:val="0"/>
      <w:marBottom w:val="0"/>
      <w:divBdr>
        <w:top w:val="none" w:sz="0" w:space="0" w:color="auto"/>
        <w:left w:val="none" w:sz="0" w:space="0" w:color="auto"/>
        <w:bottom w:val="none" w:sz="0" w:space="0" w:color="auto"/>
        <w:right w:val="none" w:sz="0" w:space="0" w:color="auto"/>
      </w:divBdr>
    </w:div>
    <w:div w:id="616450715">
      <w:bodyDiv w:val="1"/>
      <w:marLeft w:val="0"/>
      <w:marRight w:val="0"/>
      <w:marTop w:val="0"/>
      <w:marBottom w:val="0"/>
      <w:divBdr>
        <w:top w:val="none" w:sz="0" w:space="0" w:color="auto"/>
        <w:left w:val="none" w:sz="0" w:space="0" w:color="auto"/>
        <w:bottom w:val="none" w:sz="0" w:space="0" w:color="auto"/>
        <w:right w:val="none" w:sz="0" w:space="0" w:color="auto"/>
      </w:divBdr>
    </w:div>
    <w:div w:id="629288963">
      <w:bodyDiv w:val="1"/>
      <w:marLeft w:val="0"/>
      <w:marRight w:val="0"/>
      <w:marTop w:val="0"/>
      <w:marBottom w:val="0"/>
      <w:divBdr>
        <w:top w:val="none" w:sz="0" w:space="0" w:color="auto"/>
        <w:left w:val="none" w:sz="0" w:space="0" w:color="auto"/>
        <w:bottom w:val="none" w:sz="0" w:space="0" w:color="auto"/>
        <w:right w:val="none" w:sz="0" w:space="0" w:color="auto"/>
      </w:divBdr>
    </w:div>
    <w:div w:id="693574332">
      <w:bodyDiv w:val="1"/>
      <w:marLeft w:val="0"/>
      <w:marRight w:val="0"/>
      <w:marTop w:val="0"/>
      <w:marBottom w:val="0"/>
      <w:divBdr>
        <w:top w:val="none" w:sz="0" w:space="0" w:color="auto"/>
        <w:left w:val="none" w:sz="0" w:space="0" w:color="auto"/>
        <w:bottom w:val="none" w:sz="0" w:space="0" w:color="auto"/>
        <w:right w:val="none" w:sz="0" w:space="0" w:color="auto"/>
      </w:divBdr>
    </w:div>
    <w:div w:id="812718180">
      <w:bodyDiv w:val="1"/>
      <w:marLeft w:val="0"/>
      <w:marRight w:val="0"/>
      <w:marTop w:val="0"/>
      <w:marBottom w:val="0"/>
      <w:divBdr>
        <w:top w:val="none" w:sz="0" w:space="0" w:color="auto"/>
        <w:left w:val="none" w:sz="0" w:space="0" w:color="auto"/>
        <w:bottom w:val="none" w:sz="0" w:space="0" w:color="auto"/>
        <w:right w:val="none" w:sz="0" w:space="0" w:color="auto"/>
      </w:divBdr>
    </w:div>
    <w:div w:id="842010447">
      <w:bodyDiv w:val="1"/>
      <w:marLeft w:val="0"/>
      <w:marRight w:val="0"/>
      <w:marTop w:val="0"/>
      <w:marBottom w:val="0"/>
      <w:divBdr>
        <w:top w:val="none" w:sz="0" w:space="0" w:color="auto"/>
        <w:left w:val="none" w:sz="0" w:space="0" w:color="auto"/>
        <w:bottom w:val="none" w:sz="0" w:space="0" w:color="auto"/>
        <w:right w:val="none" w:sz="0" w:space="0" w:color="auto"/>
      </w:divBdr>
    </w:div>
    <w:div w:id="893740693">
      <w:bodyDiv w:val="1"/>
      <w:marLeft w:val="0"/>
      <w:marRight w:val="0"/>
      <w:marTop w:val="0"/>
      <w:marBottom w:val="0"/>
      <w:divBdr>
        <w:top w:val="none" w:sz="0" w:space="0" w:color="auto"/>
        <w:left w:val="none" w:sz="0" w:space="0" w:color="auto"/>
        <w:bottom w:val="none" w:sz="0" w:space="0" w:color="auto"/>
        <w:right w:val="none" w:sz="0" w:space="0" w:color="auto"/>
      </w:divBdr>
    </w:div>
    <w:div w:id="973674957">
      <w:bodyDiv w:val="1"/>
      <w:marLeft w:val="0"/>
      <w:marRight w:val="0"/>
      <w:marTop w:val="0"/>
      <w:marBottom w:val="0"/>
      <w:divBdr>
        <w:top w:val="none" w:sz="0" w:space="0" w:color="auto"/>
        <w:left w:val="none" w:sz="0" w:space="0" w:color="auto"/>
        <w:bottom w:val="none" w:sz="0" w:space="0" w:color="auto"/>
        <w:right w:val="none" w:sz="0" w:space="0" w:color="auto"/>
      </w:divBdr>
    </w:div>
    <w:div w:id="990796254">
      <w:bodyDiv w:val="1"/>
      <w:marLeft w:val="0"/>
      <w:marRight w:val="0"/>
      <w:marTop w:val="0"/>
      <w:marBottom w:val="0"/>
      <w:divBdr>
        <w:top w:val="none" w:sz="0" w:space="0" w:color="auto"/>
        <w:left w:val="none" w:sz="0" w:space="0" w:color="auto"/>
        <w:bottom w:val="none" w:sz="0" w:space="0" w:color="auto"/>
        <w:right w:val="none" w:sz="0" w:space="0" w:color="auto"/>
      </w:divBdr>
    </w:div>
    <w:div w:id="1087727939">
      <w:bodyDiv w:val="1"/>
      <w:marLeft w:val="0"/>
      <w:marRight w:val="0"/>
      <w:marTop w:val="0"/>
      <w:marBottom w:val="0"/>
      <w:divBdr>
        <w:top w:val="none" w:sz="0" w:space="0" w:color="auto"/>
        <w:left w:val="none" w:sz="0" w:space="0" w:color="auto"/>
        <w:bottom w:val="none" w:sz="0" w:space="0" w:color="auto"/>
        <w:right w:val="none" w:sz="0" w:space="0" w:color="auto"/>
      </w:divBdr>
    </w:div>
    <w:div w:id="1100561878">
      <w:bodyDiv w:val="1"/>
      <w:marLeft w:val="0"/>
      <w:marRight w:val="0"/>
      <w:marTop w:val="0"/>
      <w:marBottom w:val="0"/>
      <w:divBdr>
        <w:top w:val="none" w:sz="0" w:space="0" w:color="auto"/>
        <w:left w:val="none" w:sz="0" w:space="0" w:color="auto"/>
        <w:bottom w:val="none" w:sz="0" w:space="0" w:color="auto"/>
        <w:right w:val="none" w:sz="0" w:space="0" w:color="auto"/>
      </w:divBdr>
    </w:div>
    <w:div w:id="1163013065">
      <w:bodyDiv w:val="1"/>
      <w:marLeft w:val="0"/>
      <w:marRight w:val="0"/>
      <w:marTop w:val="0"/>
      <w:marBottom w:val="0"/>
      <w:divBdr>
        <w:top w:val="none" w:sz="0" w:space="0" w:color="auto"/>
        <w:left w:val="none" w:sz="0" w:space="0" w:color="auto"/>
        <w:bottom w:val="none" w:sz="0" w:space="0" w:color="auto"/>
        <w:right w:val="none" w:sz="0" w:space="0" w:color="auto"/>
      </w:divBdr>
    </w:div>
    <w:div w:id="1206478605">
      <w:bodyDiv w:val="1"/>
      <w:marLeft w:val="0"/>
      <w:marRight w:val="0"/>
      <w:marTop w:val="0"/>
      <w:marBottom w:val="0"/>
      <w:divBdr>
        <w:top w:val="none" w:sz="0" w:space="0" w:color="auto"/>
        <w:left w:val="none" w:sz="0" w:space="0" w:color="auto"/>
        <w:bottom w:val="none" w:sz="0" w:space="0" w:color="auto"/>
        <w:right w:val="none" w:sz="0" w:space="0" w:color="auto"/>
      </w:divBdr>
    </w:div>
    <w:div w:id="1266377010">
      <w:bodyDiv w:val="1"/>
      <w:marLeft w:val="0"/>
      <w:marRight w:val="0"/>
      <w:marTop w:val="0"/>
      <w:marBottom w:val="0"/>
      <w:divBdr>
        <w:top w:val="none" w:sz="0" w:space="0" w:color="auto"/>
        <w:left w:val="none" w:sz="0" w:space="0" w:color="auto"/>
        <w:bottom w:val="none" w:sz="0" w:space="0" w:color="auto"/>
        <w:right w:val="none" w:sz="0" w:space="0" w:color="auto"/>
      </w:divBdr>
    </w:div>
    <w:div w:id="1329796015">
      <w:bodyDiv w:val="1"/>
      <w:marLeft w:val="0"/>
      <w:marRight w:val="0"/>
      <w:marTop w:val="0"/>
      <w:marBottom w:val="0"/>
      <w:divBdr>
        <w:top w:val="none" w:sz="0" w:space="0" w:color="auto"/>
        <w:left w:val="none" w:sz="0" w:space="0" w:color="auto"/>
        <w:bottom w:val="none" w:sz="0" w:space="0" w:color="auto"/>
        <w:right w:val="none" w:sz="0" w:space="0" w:color="auto"/>
      </w:divBdr>
    </w:div>
    <w:div w:id="1377851056">
      <w:bodyDiv w:val="1"/>
      <w:marLeft w:val="0"/>
      <w:marRight w:val="0"/>
      <w:marTop w:val="0"/>
      <w:marBottom w:val="0"/>
      <w:divBdr>
        <w:top w:val="none" w:sz="0" w:space="0" w:color="auto"/>
        <w:left w:val="none" w:sz="0" w:space="0" w:color="auto"/>
        <w:bottom w:val="none" w:sz="0" w:space="0" w:color="auto"/>
        <w:right w:val="none" w:sz="0" w:space="0" w:color="auto"/>
      </w:divBdr>
    </w:div>
    <w:div w:id="1388797912">
      <w:bodyDiv w:val="1"/>
      <w:marLeft w:val="0"/>
      <w:marRight w:val="0"/>
      <w:marTop w:val="0"/>
      <w:marBottom w:val="0"/>
      <w:divBdr>
        <w:top w:val="none" w:sz="0" w:space="0" w:color="auto"/>
        <w:left w:val="none" w:sz="0" w:space="0" w:color="auto"/>
        <w:bottom w:val="none" w:sz="0" w:space="0" w:color="auto"/>
        <w:right w:val="none" w:sz="0" w:space="0" w:color="auto"/>
      </w:divBdr>
    </w:div>
    <w:div w:id="1467891307">
      <w:bodyDiv w:val="1"/>
      <w:marLeft w:val="0"/>
      <w:marRight w:val="0"/>
      <w:marTop w:val="0"/>
      <w:marBottom w:val="0"/>
      <w:divBdr>
        <w:top w:val="none" w:sz="0" w:space="0" w:color="auto"/>
        <w:left w:val="none" w:sz="0" w:space="0" w:color="auto"/>
        <w:bottom w:val="none" w:sz="0" w:space="0" w:color="auto"/>
        <w:right w:val="none" w:sz="0" w:space="0" w:color="auto"/>
      </w:divBdr>
    </w:div>
    <w:div w:id="1490098411">
      <w:bodyDiv w:val="1"/>
      <w:marLeft w:val="0"/>
      <w:marRight w:val="0"/>
      <w:marTop w:val="0"/>
      <w:marBottom w:val="0"/>
      <w:divBdr>
        <w:top w:val="none" w:sz="0" w:space="0" w:color="auto"/>
        <w:left w:val="none" w:sz="0" w:space="0" w:color="auto"/>
        <w:bottom w:val="none" w:sz="0" w:space="0" w:color="auto"/>
        <w:right w:val="none" w:sz="0" w:space="0" w:color="auto"/>
      </w:divBdr>
    </w:div>
    <w:div w:id="1495339057">
      <w:bodyDiv w:val="1"/>
      <w:marLeft w:val="0"/>
      <w:marRight w:val="0"/>
      <w:marTop w:val="0"/>
      <w:marBottom w:val="0"/>
      <w:divBdr>
        <w:top w:val="none" w:sz="0" w:space="0" w:color="auto"/>
        <w:left w:val="none" w:sz="0" w:space="0" w:color="auto"/>
        <w:bottom w:val="none" w:sz="0" w:space="0" w:color="auto"/>
        <w:right w:val="none" w:sz="0" w:space="0" w:color="auto"/>
      </w:divBdr>
    </w:div>
    <w:div w:id="1576665683">
      <w:bodyDiv w:val="1"/>
      <w:marLeft w:val="0"/>
      <w:marRight w:val="0"/>
      <w:marTop w:val="0"/>
      <w:marBottom w:val="0"/>
      <w:divBdr>
        <w:top w:val="none" w:sz="0" w:space="0" w:color="auto"/>
        <w:left w:val="none" w:sz="0" w:space="0" w:color="auto"/>
        <w:bottom w:val="none" w:sz="0" w:space="0" w:color="auto"/>
        <w:right w:val="none" w:sz="0" w:space="0" w:color="auto"/>
      </w:divBdr>
    </w:div>
    <w:div w:id="1600327982">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11203145">
      <w:bodyDiv w:val="1"/>
      <w:marLeft w:val="0"/>
      <w:marRight w:val="0"/>
      <w:marTop w:val="0"/>
      <w:marBottom w:val="0"/>
      <w:divBdr>
        <w:top w:val="none" w:sz="0" w:space="0" w:color="auto"/>
        <w:left w:val="none" w:sz="0" w:space="0" w:color="auto"/>
        <w:bottom w:val="none" w:sz="0" w:space="0" w:color="auto"/>
        <w:right w:val="none" w:sz="0" w:space="0" w:color="auto"/>
      </w:divBdr>
    </w:div>
    <w:div w:id="1617786456">
      <w:bodyDiv w:val="1"/>
      <w:marLeft w:val="0"/>
      <w:marRight w:val="0"/>
      <w:marTop w:val="0"/>
      <w:marBottom w:val="0"/>
      <w:divBdr>
        <w:top w:val="none" w:sz="0" w:space="0" w:color="auto"/>
        <w:left w:val="none" w:sz="0" w:space="0" w:color="auto"/>
        <w:bottom w:val="none" w:sz="0" w:space="0" w:color="auto"/>
        <w:right w:val="none" w:sz="0" w:space="0" w:color="auto"/>
      </w:divBdr>
    </w:div>
    <w:div w:id="1639645296">
      <w:bodyDiv w:val="1"/>
      <w:marLeft w:val="0"/>
      <w:marRight w:val="0"/>
      <w:marTop w:val="0"/>
      <w:marBottom w:val="0"/>
      <w:divBdr>
        <w:top w:val="none" w:sz="0" w:space="0" w:color="auto"/>
        <w:left w:val="none" w:sz="0" w:space="0" w:color="auto"/>
        <w:bottom w:val="none" w:sz="0" w:space="0" w:color="auto"/>
        <w:right w:val="none" w:sz="0" w:space="0" w:color="auto"/>
      </w:divBdr>
    </w:div>
    <w:div w:id="1647121217">
      <w:bodyDiv w:val="1"/>
      <w:marLeft w:val="0"/>
      <w:marRight w:val="0"/>
      <w:marTop w:val="0"/>
      <w:marBottom w:val="0"/>
      <w:divBdr>
        <w:top w:val="none" w:sz="0" w:space="0" w:color="auto"/>
        <w:left w:val="none" w:sz="0" w:space="0" w:color="auto"/>
        <w:bottom w:val="none" w:sz="0" w:space="0" w:color="auto"/>
        <w:right w:val="none" w:sz="0" w:space="0" w:color="auto"/>
      </w:divBdr>
    </w:div>
    <w:div w:id="1663042670">
      <w:bodyDiv w:val="1"/>
      <w:marLeft w:val="0"/>
      <w:marRight w:val="0"/>
      <w:marTop w:val="0"/>
      <w:marBottom w:val="0"/>
      <w:divBdr>
        <w:top w:val="none" w:sz="0" w:space="0" w:color="auto"/>
        <w:left w:val="none" w:sz="0" w:space="0" w:color="auto"/>
        <w:bottom w:val="none" w:sz="0" w:space="0" w:color="auto"/>
        <w:right w:val="none" w:sz="0" w:space="0" w:color="auto"/>
      </w:divBdr>
    </w:div>
    <w:div w:id="166731908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94309381">
      <w:bodyDiv w:val="1"/>
      <w:marLeft w:val="0"/>
      <w:marRight w:val="0"/>
      <w:marTop w:val="0"/>
      <w:marBottom w:val="0"/>
      <w:divBdr>
        <w:top w:val="none" w:sz="0" w:space="0" w:color="auto"/>
        <w:left w:val="none" w:sz="0" w:space="0" w:color="auto"/>
        <w:bottom w:val="none" w:sz="0" w:space="0" w:color="auto"/>
        <w:right w:val="none" w:sz="0" w:space="0" w:color="auto"/>
      </w:divBdr>
    </w:div>
    <w:div w:id="1695030870">
      <w:bodyDiv w:val="1"/>
      <w:marLeft w:val="0"/>
      <w:marRight w:val="0"/>
      <w:marTop w:val="0"/>
      <w:marBottom w:val="0"/>
      <w:divBdr>
        <w:top w:val="none" w:sz="0" w:space="0" w:color="auto"/>
        <w:left w:val="none" w:sz="0" w:space="0" w:color="auto"/>
        <w:bottom w:val="none" w:sz="0" w:space="0" w:color="auto"/>
        <w:right w:val="none" w:sz="0" w:space="0" w:color="auto"/>
      </w:divBdr>
    </w:div>
    <w:div w:id="1722898361">
      <w:bodyDiv w:val="1"/>
      <w:marLeft w:val="0"/>
      <w:marRight w:val="0"/>
      <w:marTop w:val="0"/>
      <w:marBottom w:val="0"/>
      <w:divBdr>
        <w:top w:val="none" w:sz="0" w:space="0" w:color="auto"/>
        <w:left w:val="none" w:sz="0" w:space="0" w:color="auto"/>
        <w:bottom w:val="none" w:sz="0" w:space="0" w:color="auto"/>
        <w:right w:val="none" w:sz="0" w:space="0" w:color="auto"/>
      </w:divBdr>
    </w:div>
    <w:div w:id="1724593663">
      <w:bodyDiv w:val="1"/>
      <w:marLeft w:val="0"/>
      <w:marRight w:val="0"/>
      <w:marTop w:val="0"/>
      <w:marBottom w:val="0"/>
      <w:divBdr>
        <w:top w:val="none" w:sz="0" w:space="0" w:color="auto"/>
        <w:left w:val="none" w:sz="0" w:space="0" w:color="auto"/>
        <w:bottom w:val="none" w:sz="0" w:space="0" w:color="auto"/>
        <w:right w:val="none" w:sz="0" w:space="0" w:color="auto"/>
      </w:divBdr>
    </w:div>
    <w:div w:id="1736855754">
      <w:bodyDiv w:val="1"/>
      <w:marLeft w:val="0"/>
      <w:marRight w:val="0"/>
      <w:marTop w:val="0"/>
      <w:marBottom w:val="0"/>
      <w:divBdr>
        <w:top w:val="none" w:sz="0" w:space="0" w:color="auto"/>
        <w:left w:val="none" w:sz="0" w:space="0" w:color="auto"/>
        <w:bottom w:val="none" w:sz="0" w:space="0" w:color="auto"/>
        <w:right w:val="none" w:sz="0" w:space="0" w:color="auto"/>
      </w:divBdr>
    </w:div>
    <w:div w:id="1777216756">
      <w:bodyDiv w:val="1"/>
      <w:marLeft w:val="0"/>
      <w:marRight w:val="0"/>
      <w:marTop w:val="0"/>
      <w:marBottom w:val="0"/>
      <w:divBdr>
        <w:top w:val="none" w:sz="0" w:space="0" w:color="auto"/>
        <w:left w:val="none" w:sz="0" w:space="0" w:color="auto"/>
        <w:bottom w:val="none" w:sz="0" w:space="0" w:color="auto"/>
        <w:right w:val="none" w:sz="0" w:space="0" w:color="auto"/>
      </w:divBdr>
    </w:div>
    <w:div w:id="1786534088">
      <w:bodyDiv w:val="1"/>
      <w:marLeft w:val="0"/>
      <w:marRight w:val="0"/>
      <w:marTop w:val="0"/>
      <w:marBottom w:val="0"/>
      <w:divBdr>
        <w:top w:val="none" w:sz="0" w:space="0" w:color="auto"/>
        <w:left w:val="none" w:sz="0" w:space="0" w:color="auto"/>
        <w:bottom w:val="none" w:sz="0" w:space="0" w:color="auto"/>
        <w:right w:val="none" w:sz="0" w:space="0" w:color="auto"/>
      </w:divBdr>
    </w:div>
    <w:div w:id="1795634382">
      <w:bodyDiv w:val="1"/>
      <w:marLeft w:val="0"/>
      <w:marRight w:val="0"/>
      <w:marTop w:val="0"/>
      <w:marBottom w:val="0"/>
      <w:divBdr>
        <w:top w:val="none" w:sz="0" w:space="0" w:color="auto"/>
        <w:left w:val="none" w:sz="0" w:space="0" w:color="auto"/>
        <w:bottom w:val="none" w:sz="0" w:space="0" w:color="auto"/>
        <w:right w:val="none" w:sz="0" w:space="0" w:color="auto"/>
      </w:divBdr>
    </w:div>
    <w:div w:id="1864853760">
      <w:bodyDiv w:val="1"/>
      <w:marLeft w:val="0"/>
      <w:marRight w:val="0"/>
      <w:marTop w:val="0"/>
      <w:marBottom w:val="0"/>
      <w:divBdr>
        <w:top w:val="none" w:sz="0" w:space="0" w:color="auto"/>
        <w:left w:val="none" w:sz="0" w:space="0" w:color="auto"/>
        <w:bottom w:val="none" w:sz="0" w:space="0" w:color="auto"/>
        <w:right w:val="none" w:sz="0" w:space="0" w:color="auto"/>
      </w:divBdr>
    </w:div>
    <w:div w:id="1954441216">
      <w:bodyDiv w:val="1"/>
      <w:marLeft w:val="0"/>
      <w:marRight w:val="0"/>
      <w:marTop w:val="0"/>
      <w:marBottom w:val="0"/>
      <w:divBdr>
        <w:top w:val="none" w:sz="0" w:space="0" w:color="auto"/>
        <w:left w:val="none" w:sz="0" w:space="0" w:color="auto"/>
        <w:bottom w:val="none" w:sz="0" w:space="0" w:color="auto"/>
        <w:right w:val="none" w:sz="0" w:space="0" w:color="auto"/>
      </w:divBdr>
    </w:div>
    <w:div w:id="1955362218">
      <w:bodyDiv w:val="1"/>
      <w:marLeft w:val="0"/>
      <w:marRight w:val="0"/>
      <w:marTop w:val="0"/>
      <w:marBottom w:val="0"/>
      <w:divBdr>
        <w:top w:val="none" w:sz="0" w:space="0" w:color="auto"/>
        <w:left w:val="none" w:sz="0" w:space="0" w:color="auto"/>
        <w:bottom w:val="none" w:sz="0" w:space="0" w:color="auto"/>
        <w:right w:val="none" w:sz="0" w:space="0" w:color="auto"/>
      </w:divBdr>
    </w:div>
    <w:div w:id="1982541732">
      <w:bodyDiv w:val="1"/>
      <w:marLeft w:val="0"/>
      <w:marRight w:val="0"/>
      <w:marTop w:val="0"/>
      <w:marBottom w:val="0"/>
      <w:divBdr>
        <w:top w:val="none" w:sz="0" w:space="0" w:color="auto"/>
        <w:left w:val="none" w:sz="0" w:space="0" w:color="auto"/>
        <w:bottom w:val="none" w:sz="0" w:space="0" w:color="auto"/>
        <w:right w:val="none" w:sz="0" w:space="0" w:color="auto"/>
      </w:divBdr>
    </w:div>
    <w:div w:id="2025395336">
      <w:bodyDiv w:val="1"/>
      <w:marLeft w:val="0"/>
      <w:marRight w:val="0"/>
      <w:marTop w:val="0"/>
      <w:marBottom w:val="0"/>
      <w:divBdr>
        <w:top w:val="none" w:sz="0" w:space="0" w:color="auto"/>
        <w:left w:val="none" w:sz="0" w:space="0" w:color="auto"/>
        <w:bottom w:val="none" w:sz="0" w:space="0" w:color="auto"/>
        <w:right w:val="none" w:sz="0" w:space="0" w:color="auto"/>
      </w:divBdr>
    </w:div>
    <w:div w:id="2033263004">
      <w:bodyDiv w:val="1"/>
      <w:marLeft w:val="0"/>
      <w:marRight w:val="0"/>
      <w:marTop w:val="0"/>
      <w:marBottom w:val="0"/>
      <w:divBdr>
        <w:top w:val="none" w:sz="0" w:space="0" w:color="auto"/>
        <w:left w:val="none" w:sz="0" w:space="0" w:color="auto"/>
        <w:bottom w:val="none" w:sz="0" w:space="0" w:color="auto"/>
        <w:right w:val="none" w:sz="0" w:space="0" w:color="auto"/>
      </w:divBdr>
    </w:div>
    <w:div w:id="21117801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comments" Target="comments.xm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emf"/><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wmf"/><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https://teamgantt.com/"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eg"/><Relationship Id="rId73" Type="http://schemas.openxmlformats.org/officeDocument/2006/relationships/hyperlink" Target="http://wiremock.org/" TargetMode="External"/><Relationship Id="rId74" Type="http://schemas.openxmlformats.org/officeDocument/2006/relationships/header" Target="header1.xml"/><Relationship Id="rId75" Type="http://schemas.openxmlformats.org/officeDocument/2006/relationships/header" Target="header2.xml"/><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header" Target="header3.xml"/><Relationship Id="rId79" Type="http://schemas.openxmlformats.org/officeDocument/2006/relationships/footer" Target="footer3.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oleObject" Target="embeddings/oleObject1.bin"/><Relationship Id="rId11" Type="http://schemas.openxmlformats.org/officeDocument/2006/relationships/image" Target="media/image2.wmf"/><Relationship Id="rId12"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49F57D-9ED8-DF42-8DA9-BF2F7E6A1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2773</TotalTime>
  <Pages>79</Pages>
  <Words>15464</Words>
  <Characters>88148</Characters>
  <Application>Microsoft Macintosh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ecai</vt:lpstr>
    </vt:vector>
  </TitlesOfParts>
  <Company/>
  <LinksUpToDate>false</LinksUpToDate>
  <CharactersWithSpaces>103406</CharactersWithSpaces>
  <SharedDoc>false</SharedDoc>
  <HLinks>
    <vt:vector size="384" baseType="variant">
      <vt:variant>
        <vt:i4>5439497</vt:i4>
      </vt:variant>
      <vt:variant>
        <vt:i4>153</vt:i4>
      </vt:variant>
      <vt:variant>
        <vt:i4>0</vt:i4>
      </vt:variant>
      <vt:variant>
        <vt:i4>5</vt:i4>
      </vt:variant>
      <vt:variant>
        <vt:lpwstr>http://wiremock.org/</vt:lpwstr>
      </vt:variant>
      <vt:variant>
        <vt:lpwstr/>
      </vt:variant>
      <vt:variant>
        <vt:i4>6422566</vt:i4>
      </vt:variant>
      <vt:variant>
        <vt:i4>150</vt:i4>
      </vt:variant>
      <vt:variant>
        <vt:i4>0</vt:i4>
      </vt:variant>
      <vt:variant>
        <vt:i4>5</vt:i4>
      </vt:variant>
      <vt:variant>
        <vt:lpwstr>https://teamgantt.com/</vt:lpwstr>
      </vt:variant>
      <vt:variant>
        <vt:lpwstr/>
      </vt:variant>
      <vt:variant>
        <vt:i4>1703968</vt:i4>
      </vt:variant>
      <vt:variant>
        <vt:i4>147</vt:i4>
      </vt:variant>
      <vt:variant>
        <vt:i4>0</vt:i4>
      </vt:variant>
      <vt:variant>
        <vt:i4>5</vt:i4>
      </vt:variant>
      <vt:variant>
        <vt:lpwstr>http://www.pontodatecnologia.com.br/2006/08/comparao-do-mpsbr-com-o-cmmi.html</vt:lpwstr>
      </vt:variant>
      <vt:variant>
        <vt:lpwstr/>
      </vt:variant>
      <vt:variant>
        <vt:i4>7405635</vt:i4>
      </vt:variant>
      <vt:variant>
        <vt:i4>144</vt:i4>
      </vt:variant>
      <vt:variant>
        <vt:i4>0</vt:i4>
      </vt:variant>
      <vt:variant>
        <vt:i4>5</vt:i4>
      </vt:variant>
      <vt:variant>
        <vt:lpwstr>https://docs.google.com/file/d/0B_0LY9oI6F-EWmo4bTRWMjNpN1U/edit</vt:lpwstr>
      </vt:variant>
      <vt:variant>
        <vt:lpwstr/>
      </vt:variant>
      <vt:variant>
        <vt:i4>5439507</vt:i4>
      </vt:variant>
      <vt:variant>
        <vt:i4>141</vt:i4>
      </vt:variant>
      <vt:variant>
        <vt:i4>0</vt:i4>
      </vt:variant>
      <vt:variant>
        <vt:i4>5</vt:i4>
      </vt:variant>
      <vt:variant>
        <vt:lpwstr>http://www.sybena.pl/dokumenty/ISO-21500-and-PMBoK-Guide.pdf</vt:lpwstr>
      </vt:variant>
      <vt:variant>
        <vt:lpwstr/>
      </vt:variant>
      <vt:variant>
        <vt:i4>720995</vt:i4>
      </vt:variant>
      <vt:variant>
        <vt:i4>138</vt:i4>
      </vt:variant>
      <vt:variant>
        <vt:i4>0</vt:i4>
      </vt:variant>
      <vt:variant>
        <vt:i4>5</vt:i4>
      </vt:variant>
      <vt:variant>
        <vt:lpwstr>http://www.ijesit.com/Volume 3/Issue 1/IJESIT201401_36.pdf</vt:lpwstr>
      </vt:variant>
      <vt:variant>
        <vt:lpwstr/>
      </vt:variant>
      <vt:variant>
        <vt:i4>5177459</vt:i4>
      </vt:variant>
      <vt:variant>
        <vt:i4>135</vt:i4>
      </vt:variant>
      <vt:variant>
        <vt:i4>0</vt:i4>
      </vt:variant>
      <vt:variant>
        <vt:i4>5</vt:i4>
      </vt:variant>
      <vt:variant>
        <vt:lpwstr>http://www.vanharen.net/Samplefiles/9789087538095SMPL.pdf</vt:lpwstr>
      </vt:variant>
      <vt:variant>
        <vt:lpwstr/>
      </vt:variant>
      <vt:variant>
        <vt:i4>7012447</vt:i4>
      </vt:variant>
      <vt:variant>
        <vt:i4>132</vt:i4>
      </vt:variant>
      <vt:variant>
        <vt:i4>0</vt:i4>
      </vt:variant>
      <vt:variant>
        <vt:i4>5</vt:i4>
      </vt:variant>
      <vt:variant>
        <vt:lpwstr>http://www.sybena.pl/iso21500pmbok_ang.htm</vt:lpwstr>
      </vt:variant>
      <vt:variant>
        <vt:lpwstr/>
      </vt:variant>
      <vt:variant>
        <vt:i4>3735569</vt:i4>
      </vt:variant>
      <vt:variant>
        <vt:i4>12359</vt:i4>
      </vt:variant>
      <vt:variant>
        <vt:i4>1061</vt:i4>
      </vt:variant>
      <vt:variant>
        <vt:i4>1</vt:i4>
      </vt:variant>
      <vt:variant>
        <vt:lpwstr>Screen Shot 2014-06-25 at 7</vt:lpwstr>
      </vt:variant>
      <vt:variant>
        <vt:lpwstr/>
      </vt:variant>
      <vt:variant>
        <vt:i4>1310824</vt:i4>
      </vt:variant>
      <vt:variant>
        <vt:i4>14375</vt:i4>
      </vt:variant>
      <vt:variant>
        <vt:i4>1062</vt:i4>
      </vt:variant>
      <vt:variant>
        <vt:i4>1</vt:i4>
      </vt:variant>
      <vt:variant>
        <vt:lpwstr>MapReduce</vt:lpwstr>
      </vt:variant>
      <vt:variant>
        <vt:lpwstr/>
      </vt:variant>
      <vt:variant>
        <vt:i4>3735574</vt:i4>
      </vt:variant>
      <vt:variant>
        <vt:i4>19573</vt:i4>
      </vt:variant>
      <vt:variant>
        <vt:i4>1063</vt:i4>
      </vt:variant>
      <vt:variant>
        <vt:i4>1</vt:i4>
      </vt:variant>
      <vt:variant>
        <vt:lpwstr>Screen Shot 2014-07-05 at 3</vt:lpwstr>
      </vt:variant>
      <vt:variant>
        <vt:lpwstr/>
      </vt:variant>
      <vt:variant>
        <vt:i4>4128797</vt:i4>
      </vt:variant>
      <vt:variant>
        <vt:i4>28294</vt:i4>
      </vt:variant>
      <vt:variant>
        <vt:i4>1040</vt:i4>
      </vt:variant>
      <vt:variant>
        <vt:i4>1</vt:i4>
      </vt:variant>
      <vt:variant>
        <vt:lpwstr>Screen Shot 2014-07-03 at 8</vt:lpwstr>
      </vt:variant>
      <vt:variant>
        <vt:lpwstr/>
      </vt:variant>
      <vt:variant>
        <vt:i4>4128797</vt:i4>
      </vt:variant>
      <vt:variant>
        <vt:i4>28490</vt:i4>
      </vt:variant>
      <vt:variant>
        <vt:i4>1041</vt:i4>
      </vt:variant>
      <vt:variant>
        <vt:i4>1</vt:i4>
      </vt:variant>
      <vt:variant>
        <vt:lpwstr>Screen Shot 2014-07-03 at 8</vt:lpwstr>
      </vt:variant>
      <vt:variant>
        <vt:lpwstr/>
      </vt:variant>
      <vt:variant>
        <vt:i4>4128796</vt:i4>
      </vt:variant>
      <vt:variant>
        <vt:i4>28503</vt:i4>
      </vt:variant>
      <vt:variant>
        <vt:i4>1064</vt:i4>
      </vt:variant>
      <vt:variant>
        <vt:i4>1</vt:i4>
      </vt:variant>
      <vt:variant>
        <vt:lpwstr>Screen Shot 2014-07-03 at 9</vt:lpwstr>
      </vt:variant>
      <vt:variant>
        <vt:lpwstr/>
      </vt:variant>
      <vt:variant>
        <vt:i4>4128796</vt:i4>
      </vt:variant>
      <vt:variant>
        <vt:i4>28504</vt:i4>
      </vt:variant>
      <vt:variant>
        <vt:i4>1065</vt:i4>
      </vt:variant>
      <vt:variant>
        <vt:i4>1</vt:i4>
      </vt:variant>
      <vt:variant>
        <vt:lpwstr>Screen Shot 2014-07-03 at 9</vt:lpwstr>
      </vt:variant>
      <vt:variant>
        <vt:lpwstr/>
      </vt:variant>
      <vt:variant>
        <vt:i4>3670033</vt:i4>
      </vt:variant>
      <vt:variant>
        <vt:i4>29754</vt:i4>
      </vt:variant>
      <vt:variant>
        <vt:i4>1066</vt:i4>
      </vt:variant>
      <vt:variant>
        <vt:i4>1</vt:i4>
      </vt:variant>
      <vt:variant>
        <vt:lpwstr>Screen Shot 2014-07-04 at 4</vt:lpwstr>
      </vt:variant>
      <vt:variant>
        <vt:lpwstr/>
      </vt:variant>
      <vt:variant>
        <vt:i4>3670033</vt:i4>
      </vt:variant>
      <vt:variant>
        <vt:i4>30052</vt:i4>
      </vt:variant>
      <vt:variant>
        <vt:i4>1067</vt:i4>
      </vt:variant>
      <vt:variant>
        <vt:i4>1</vt:i4>
      </vt:variant>
      <vt:variant>
        <vt:lpwstr>Screen Shot 2014-07-04 at 4</vt:lpwstr>
      </vt:variant>
      <vt:variant>
        <vt:lpwstr/>
      </vt:variant>
      <vt:variant>
        <vt:i4>3670033</vt:i4>
      </vt:variant>
      <vt:variant>
        <vt:i4>30113</vt:i4>
      </vt:variant>
      <vt:variant>
        <vt:i4>1068</vt:i4>
      </vt:variant>
      <vt:variant>
        <vt:i4>1</vt:i4>
      </vt:variant>
      <vt:variant>
        <vt:lpwstr>Screen Shot 2014-07-04 at 4</vt:lpwstr>
      </vt:variant>
      <vt:variant>
        <vt:lpwstr/>
      </vt:variant>
      <vt:variant>
        <vt:i4>3670033</vt:i4>
      </vt:variant>
      <vt:variant>
        <vt:i4>30180</vt:i4>
      </vt:variant>
      <vt:variant>
        <vt:i4>1038</vt:i4>
      </vt:variant>
      <vt:variant>
        <vt:i4>1</vt:i4>
      </vt:variant>
      <vt:variant>
        <vt:lpwstr>Screen Shot 2014-07-04 at 4</vt:lpwstr>
      </vt:variant>
      <vt:variant>
        <vt:lpwstr/>
      </vt:variant>
      <vt:variant>
        <vt:i4>3670034</vt:i4>
      </vt:variant>
      <vt:variant>
        <vt:i4>31356</vt:i4>
      </vt:variant>
      <vt:variant>
        <vt:i4>1069</vt:i4>
      </vt:variant>
      <vt:variant>
        <vt:i4>1</vt:i4>
      </vt:variant>
      <vt:variant>
        <vt:lpwstr>Screen Shot 2014-07-04 at 7</vt:lpwstr>
      </vt:variant>
      <vt:variant>
        <vt:lpwstr/>
      </vt:variant>
      <vt:variant>
        <vt:i4>3670034</vt:i4>
      </vt:variant>
      <vt:variant>
        <vt:i4>34932</vt:i4>
      </vt:variant>
      <vt:variant>
        <vt:i4>1070</vt:i4>
      </vt:variant>
      <vt:variant>
        <vt:i4>1</vt:i4>
      </vt:variant>
      <vt:variant>
        <vt:lpwstr>Screen Shot 2014-07-04 at 7</vt:lpwstr>
      </vt:variant>
      <vt:variant>
        <vt:lpwstr/>
      </vt:variant>
      <vt:variant>
        <vt:i4>3670034</vt:i4>
      </vt:variant>
      <vt:variant>
        <vt:i4>36521</vt:i4>
      </vt:variant>
      <vt:variant>
        <vt:i4>1071</vt:i4>
      </vt:variant>
      <vt:variant>
        <vt:i4>1</vt:i4>
      </vt:variant>
      <vt:variant>
        <vt:lpwstr>Screen Shot 2014-07-04 at 7</vt:lpwstr>
      </vt:variant>
      <vt:variant>
        <vt:lpwstr/>
      </vt:variant>
      <vt:variant>
        <vt:i4>524393</vt:i4>
      </vt:variant>
      <vt:variant>
        <vt:i4>37777</vt:i4>
      </vt:variant>
      <vt:variant>
        <vt:i4>1072</vt:i4>
      </vt:variant>
      <vt:variant>
        <vt:i4>1</vt:i4>
      </vt:variant>
      <vt:variant>
        <vt:lpwstr>mpsvscmmi</vt:lpwstr>
      </vt:variant>
      <vt:variant>
        <vt:lpwstr/>
      </vt:variant>
      <vt:variant>
        <vt:i4>5439547</vt:i4>
      </vt:variant>
      <vt:variant>
        <vt:i4>40850</vt:i4>
      </vt:variant>
      <vt:variant>
        <vt:i4>1073</vt:i4>
      </vt:variant>
      <vt:variant>
        <vt:i4>1</vt:i4>
      </vt:variant>
      <vt:variant>
        <vt:lpwstr>792px-UML_diagrams_overview</vt:lpwstr>
      </vt:variant>
      <vt:variant>
        <vt:lpwstr/>
      </vt:variant>
      <vt:variant>
        <vt:i4>3670045</vt:i4>
      </vt:variant>
      <vt:variant>
        <vt:i4>42032</vt:i4>
      </vt:variant>
      <vt:variant>
        <vt:i4>1074</vt:i4>
      </vt:variant>
      <vt:variant>
        <vt:i4>1</vt:i4>
      </vt:variant>
      <vt:variant>
        <vt:lpwstr>Screen Shot 2014-07-04 at 8</vt:lpwstr>
      </vt:variant>
      <vt:variant>
        <vt:lpwstr/>
      </vt:variant>
      <vt:variant>
        <vt:i4>3735574</vt:i4>
      </vt:variant>
      <vt:variant>
        <vt:i4>44492</vt:i4>
      </vt:variant>
      <vt:variant>
        <vt:i4>1075</vt:i4>
      </vt:variant>
      <vt:variant>
        <vt:i4>1</vt:i4>
      </vt:variant>
      <vt:variant>
        <vt:lpwstr>Screen Shot 2014-07-05 at 3</vt:lpwstr>
      </vt:variant>
      <vt:variant>
        <vt:lpwstr/>
      </vt:variant>
      <vt:variant>
        <vt:i4>3670044</vt:i4>
      </vt:variant>
      <vt:variant>
        <vt:i4>45381</vt:i4>
      </vt:variant>
      <vt:variant>
        <vt:i4>1076</vt:i4>
      </vt:variant>
      <vt:variant>
        <vt:i4>1</vt:i4>
      </vt:variant>
      <vt:variant>
        <vt:lpwstr>Screen Shot 2014-07-04 at 9</vt:lpwstr>
      </vt:variant>
      <vt:variant>
        <vt:lpwstr/>
      </vt:variant>
      <vt:variant>
        <vt:i4>8061033</vt:i4>
      </vt:variant>
      <vt:variant>
        <vt:i4>52456</vt:i4>
      </vt:variant>
      <vt:variant>
        <vt:i4>1077</vt:i4>
      </vt:variant>
      <vt:variant>
        <vt:i4>1</vt:i4>
      </vt:variant>
      <vt:variant>
        <vt:lpwstr>TCCUML (3)</vt:lpwstr>
      </vt:variant>
      <vt:variant>
        <vt:lpwstr/>
      </vt:variant>
      <vt:variant>
        <vt:i4>3801111</vt:i4>
      </vt:variant>
      <vt:variant>
        <vt:i4>55748</vt:i4>
      </vt:variant>
      <vt:variant>
        <vt:i4>1078</vt:i4>
      </vt:variant>
      <vt:variant>
        <vt:i4>1</vt:i4>
      </vt:variant>
      <vt:variant>
        <vt:lpwstr>Screen Shot 2014-07-06 at 2</vt:lpwstr>
      </vt:variant>
      <vt:variant>
        <vt:lpwstr/>
      </vt:variant>
      <vt:variant>
        <vt:i4>3801111</vt:i4>
      </vt:variant>
      <vt:variant>
        <vt:i4>55752</vt:i4>
      </vt:variant>
      <vt:variant>
        <vt:i4>1079</vt:i4>
      </vt:variant>
      <vt:variant>
        <vt:i4>1</vt:i4>
      </vt:variant>
      <vt:variant>
        <vt:lpwstr>Screen Shot 2014-07-06 at 2</vt:lpwstr>
      </vt:variant>
      <vt:variant>
        <vt:lpwstr/>
      </vt:variant>
      <vt:variant>
        <vt:i4>3801111</vt:i4>
      </vt:variant>
      <vt:variant>
        <vt:i4>57272</vt:i4>
      </vt:variant>
      <vt:variant>
        <vt:i4>1080</vt:i4>
      </vt:variant>
      <vt:variant>
        <vt:i4>1</vt:i4>
      </vt:variant>
      <vt:variant>
        <vt:lpwstr>Screen Shot 2014-07-06 at 2</vt:lpwstr>
      </vt:variant>
      <vt:variant>
        <vt:lpwstr/>
      </vt:variant>
      <vt:variant>
        <vt:i4>3801111</vt:i4>
      </vt:variant>
      <vt:variant>
        <vt:i4>57276</vt:i4>
      </vt:variant>
      <vt:variant>
        <vt:i4>1081</vt:i4>
      </vt:variant>
      <vt:variant>
        <vt:i4>1</vt:i4>
      </vt:variant>
      <vt:variant>
        <vt:lpwstr>Screen Shot 2014-07-06 at 2</vt:lpwstr>
      </vt:variant>
      <vt:variant>
        <vt:lpwstr/>
      </vt:variant>
      <vt:variant>
        <vt:i4>3735569</vt:i4>
      </vt:variant>
      <vt:variant>
        <vt:i4>59441</vt:i4>
      </vt:variant>
      <vt:variant>
        <vt:i4>1042</vt:i4>
      </vt:variant>
      <vt:variant>
        <vt:i4>1</vt:i4>
      </vt:variant>
      <vt:variant>
        <vt:lpwstr>Screen Shot 2014-07-05 at 4</vt:lpwstr>
      </vt:variant>
      <vt:variant>
        <vt:lpwstr/>
      </vt:variant>
      <vt:variant>
        <vt:i4>3735569</vt:i4>
      </vt:variant>
      <vt:variant>
        <vt:i4>59443</vt:i4>
      </vt:variant>
      <vt:variant>
        <vt:i4>1043</vt:i4>
      </vt:variant>
      <vt:variant>
        <vt:i4>1</vt:i4>
      </vt:variant>
      <vt:variant>
        <vt:lpwstr>Screen Shot 2014-07-05 at 4</vt:lpwstr>
      </vt:variant>
      <vt:variant>
        <vt:lpwstr/>
      </vt:variant>
      <vt:variant>
        <vt:i4>3735569</vt:i4>
      </vt:variant>
      <vt:variant>
        <vt:i4>60059</vt:i4>
      </vt:variant>
      <vt:variant>
        <vt:i4>1044</vt:i4>
      </vt:variant>
      <vt:variant>
        <vt:i4>1</vt:i4>
      </vt:variant>
      <vt:variant>
        <vt:lpwstr>Screen Shot 2014-07-05 at 4</vt:lpwstr>
      </vt:variant>
      <vt:variant>
        <vt:lpwstr/>
      </vt:variant>
      <vt:variant>
        <vt:i4>3735569</vt:i4>
      </vt:variant>
      <vt:variant>
        <vt:i4>60061</vt:i4>
      </vt:variant>
      <vt:variant>
        <vt:i4>1045</vt:i4>
      </vt:variant>
      <vt:variant>
        <vt:i4>1</vt:i4>
      </vt:variant>
      <vt:variant>
        <vt:lpwstr>Screen Shot 2014-07-05 at 4</vt:lpwstr>
      </vt:variant>
      <vt:variant>
        <vt:lpwstr/>
      </vt:variant>
      <vt:variant>
        <vt:i4>3735569</vt:i4>
      </vt:variant>
      <vt:variant>
        <vt:i4>61626</vt:i4>
      </vt:variant>
      <vt:variant>
        <vt:i4>1046</vt:i4>
      </vt:variant>
      <vt:variant>
        <vt:i4>1</vt:i4>
      </vt:variant>
      <vt:variant>
        <vt:lpwstr>Screen Shot 2014-07-05 at 4</vt:lpwstr>
      </vt:variant>
      <vt:variant>
        <vt:lpwstr/>
      </vt:variant>
      <vt:variant>
        <vt:i4>3735569</vt:i4>
      </vt:variant>
      <vt:variant>
        <vt:i4>61630</vt:i4>
      </vt:variant>
      <vt:variant>
        <vt:i4>1047</vt:i4>
      </vt:variant>
      <vt:variant>
        <vt:i4>1</vt:i4>
      </vt:variant>
      <vt:variant>
        <vt:lpwstr>Screen Shot 2014-07-05 at 4</vt:lpwstr>
      </vt:variant>
      <vt:variant>
        <vt:lpwstr/>
      </vt:variant>
      <vt:variant>
        <vt:i4>3735569</vt:i4>
      </vt:variant>
      <vt:variant>
        <vt:i4>62816</vt:i4>
      </vt:variant>
      <vt:variant>
        <vt:i4>1048</vt:i4>
      </vt:variant>
      <vt:variant>
        <vt:i4>1</vt:i4>
      </vt:variant>
      <vt:variant>
        <vt:lpwstr>Screen Shot 2014-07-05 at 4</vt:lpwstr>
      </vt:variant>
      <vt:variant>
        <vt:lpwstr/>
      </vt:variant>
      <vt:variant>
        <vt:i4>3735569</vt:i4>
      </vt:variant>
      <vt:variant>
        <vt:i4>62820</vt:i4>
      </vt:variant>
      <vt:variant>
        <vt:i4>1049</vt:i4>
      </vt:variant>
      <vt:variant>
        <vt:i4>1</vt:i4>
      </vt:variant>
      <vt:variant>
        <vt:lpwstr>Screen Shot 2014-07-05 at 4</vt:lpwstr>
      </vt:variant>
      <vt:variant>
        <vt:lpwstr/>
      </vt:variant>
      <vt:variant>
        <vt:i4>3735569</vt:i4>
      </vt:variant>
      <vt:variant>
        <vt:i4>63518</vt:i4>
      </vt:variant>
      <vt:variant>
        <vt:i4>1050</vt:i4>
      </vt:variant>
      <vt:variant>
        <vt:i4>1</vt:i4>
      </vt:variant>
      <vt:variant>
        <vt:lpwstr>Screen Shot 2014-07-05 at 4</vt:lpwstr>
      </vt:variant>
      <vt:variant>
        <vt:lpwstr/>
      </vt:variant>
      <vt:variant>
        <vt:i4>3735569</vt:i4>
      </vt:variant>
      <vt:variant>
        <vt:i4>63522</vt:i4>
      </vt:variant>
      <vt:variant>
        <vt:i4>1051</vt:i4>
      </vt:variant>
      <vt:variant>
        <vt:i4>1</vt:i4>
      </vt:variant>
      <vt:variant>
        <vt:lpwstr>Screen Shot 2014-07-05 at 4</vt:lpwstr>
      </vt:variant>
      <vt:variant>
        <vt:lpwstr/>
      </vt:variant>
      <vt:variant>
        <vt:i4>3735569</vt:i4>
      </vt:variant>
      <vt:variant>
        <vt:i4>65784</vt:i4>
      </vt:variant>
      <vt:variant>
        <vt:i4>1052</vt:i4>
      </vt:variant>
      <vt:variant>
        <vt:i4>1</vt:i4>
      </vt:variant>
      <vt:variant>
        <vt:lpwstr>Screen Shot 2014-07-05 at 4</vt:lpwstr>
      </vt:variant>
      <vt:variant>
        <vt:lpwstr/>
      </vt:variant>
      <vt:variant>
        <vt:i4>3735569</vt:i4>
      </vt:variant>
      <vt:variant>
        <vt:i4>65788</vt:i4>
      </vt:variant>
      <vt:variant>
        <vt:i4>1053</vt:i4>
      </vt:variant>
      <vt:variant>
        <vt:i4>1</vt:i4>
      </vt:variant>
      <vt:variant>
        <vt:lpwstr>Screen Shot 2014-07-05 at 4</vt:lpwstr>
      </vt:variant>
      <vt:variant>
        <vt:lpwstr/>
      </vt:variant>
      <vt:variant>
        <vt:i4>3735569</vt:i4>
      </vt:variant>
      <vt:variant>
        <vt:i4>68866</vt:i4>
      </vt:variant>
      <vt:variant>
        <vt:i4>1054</vt:i4>
      </vt:variant>
      <vt:variant>
        <vt:i4>1</vt:i4>
      </vt:variant>
      <vt:variant>
        <vt:lpwstr>Screen Shot 2014-07-05 at 4</vt:lpwstr>
      </vt:variant>
      <vt:variant>
        <vt:lpwstr/>
      </vt:variant>
      <vt:variant>
        <vt:i4>3735569</vt:i4>
      </vt:variant>
      <vt:variant>
        <vt:i4>68870</vt:i4>
      </vt:variant>
      <vt:variant>
        <vt:i4>1055</vt:i4>
      </vt:variant>
      <vt:variant>
        <vt:i4>1</vt:i4>
      </vt:variant>
      <vt:variant>
        <vt:lpwstr>Screen Shot 2014-07-05 at 4</vt:lpwstr>
      </vt:variant>
      <vt:variant>
        <vt:lpwstr/>
      </vt:variant>
      <vt:variant>
        <vt:i4>3735569</vt:i4>
      </vt:variant>
      <vt:variant>
        <vt:i4>70714</vt:i4>
      </vt:variant>
      <vt:variant>
        <vt:i4>1056</vt:i4>
      </vt:variant>
      <vt:variant>
        <vt:i4>1</vt:i4>
      </vt:variant>
      <vt:variant>
        <vt:lpwstr>Screen Shot 2014-07-05 at 4</vt:lpwstr>
      </vt:variant>
      <vt:variant>
        <vt:lpwstr/>
      </vt:variant>
      <vt:variant>
        <vt:i4>3735569</vt:i4>
      </vt:variant>
      <vt:variant>
        <vt:i4>70718</vt:i4>
      </vt:variant>
      <vt:variant>
        <vt:i4>1057</vt:i4>
      </vt:variant>
      <vt:variant>
        <vt:i4>1</vt:i4>
      </vt:variant>
      <vt:variant>
        <vt:lpwstr>Screen Shot 2014-07-05 at 4</vt:lpwstr>
      </vt:variant>
      <vt:variant>
        <vt:lpwstr/>
      </vt:variant>
      <vt:variant>
        <vt:i4>3735569</vt:i4>
      </vt:variant>
      <vt:variant>
        <vt:i4>73988</vt:i4>
      </vt:variant>
      <vt:variant>
        <vt:i4>1036</vt:i4>
      </vt:variant>
      <vt:variant>
        <vt:i4>1</vt:i4>
      </vt:variant>
      <vt:variant>
        <vt:lpwstr>Screen Shot 2014-07-05 at 4</vt:lpwstr>
      </vt:variant>
      <vt:variant>
        <vt:lpwstr/>
      </vt:variant>
      <vt:variant>
        <vt:i4>3735569</vt:i4>
      </vt:variant>
      <vt:variant>
        <vt:i4>73992</vt:i4>
      </vt:variant>
      <vt:variant>
        <vt:i4>1058</vt:i4>
      </vt:variant>
      <vt:variant>
        <vt:i4>1</vt:i4>
      </vt:variant>
      <vt:variant>
        <vt:lpwstr>Screen Shot 2014-07-05 at 4</vt:lpwstr>
      </vt:variant>
      <vt:variant>
        <vt:lpwstr/>
      </vt:variant>
      <vt:variant>
        <vt:i4>3735569</vt:i4>
      </vt:variant>
      <vt:variant>
        <vt:i4>74842</vt:i4>
      </vt:variant>
      <vt:variant>
        <vt:i4>1059</vt:i4>
      </vt:variant>
      <vt:variant>
        <vt:i4>1</vt:i4>
      </vt:variant>
      <vt:variant>
        <vt:lpwstr>Screen Shot 2014-07-05 at 4</vt:lpwstr>
      </vt:variant>
      <vt:variant>
        <vt:lpwstr/>
      </vt:variant>
      <vt:variant>
        <vt:i4>3735569</vt:i4>
      </vt:variant>
      <vt:variant>
        <vt:i4>74846</vt:i4>
      </vt:variant>
      <vt:variant>
        <vt:i4>1060</vt:i4>
      </vt:variant>
      <vt:variant>
        <vt:i4>1</vt:i4>
      </vt:variant>
      <vt:variant>
        <vt:lpwstr>Screen Shot 2014-07-05 at 4</vt:lpwstr>
      </vt:variant>
      <vt:variant>
        <vt:lpwstr/>
      </vt:variant>
      <vt:variant>
        <vt:i4>3735569</vt:i4>
      </vt:variant>
      <vt:variant>
        <vt:i4>76146</vt:i4>
      </vt:variant>
      <vt:variant>
        <vt:i4>1030</vt:i4>
      </vt:variant>
      <vt:variant>
        <vt:i4>1</vt:i4>
      </vt:variant>
      <vt:variant>
        <vt:lpwstr>Screen Shot 2014-07-05 at 4</vt:lpwstr>
      </vt:variant>
      <vt:variant>
        <vt:lpwstr/>
      </vt:variant>
      <vt:variant>
        <vt:i4>3735569</vt:i4>
      </vt:variant>
      <vt:variant>
        <vt:i4>76149</vt:i4>
      </vt:variant>
      <vt:variant>
        <vt:i4>1028</vt:i4>
      </vt:variant>
      <vt:variant>
        <vt:i4>1</vt:i4>
      </vt:variant>
      <vt:variant>
        <vt:lpwstr>Screen Shot 2014-07-05 at 4</vt:lpwstr>
      </vt:variant>
      <vt:variant>
        <vt:lpwstr/>
      </vt:variant>
      <vt:variant>
        <vt:i4>3801104</vt:i4>
      </vt:variant>
      <vt:variant>
        <vt:i4>77463</vt:i4>
      </vt:variant>
      <vt:variant>
        <vt:i4>1031</vt:i4>
      </vt:variant>
      <vt:variant>
        <vt:i4>1</vt:i4>
      </vt:variant>
      <vt:variant>
        <vt:lpwstr>Screen Shot 2014-07-06 at 5</vt:lpwstr>
      </vt:variant>
      <vt:variant>
        <vt:lpwstr/>
      </vt:variant>
      <vt:variant>
        <vt:i4>3801104</vt:i4>
      </vt:variant>
      <vt:variant>
        <vt:i4>77464</vt:i4>
      </vt:variant>
      <vt:variant>
        <vt:i4>1032</vt:i4>
      </vt:variant>
      <vt:variant>
        <vt:i4>1</vt:i4>
      </vt:variant>
      <vt:variant>
        <vt:lpwstr>Screen Shot 2014-07-06 at 5</vt:lpwstr>
      </vt:variant>
      <vt:variant>
        <vt:lpwstr/>
      </vt:variant>
      <vt:variant>
        <vt:i4>3801104</vt:i4>
      </vt:variant>
      <vt:variant>
        <vt:i4>77466</vt:i4>
      </vt:variant>
      <vt:variant>
        <vt:i4>1029</vt:i4>
      </vt:variant>
      <vt:variant>
        <vt:i4>1</vt:i4>
      </vt:variant>
      <vt:variant>
        <vt:lpwstr>Screen Shot 2014-07-06 at 5</vt:lpwstr>
      </vt:variant>
      <vt:variant>
        <vt:lpwstr/>
      </vt:variant>
      <vt:variant>
        <vt:i4>3801104</vt:i4>
      </vt:variant>
      <vt:variant>
        <vt:i4>77570</vt:i4>
      </vt:variant>
      <vt:variant>
        <vt:i4>1034</vt:i4>
      </vt:variant>
      <vt:variant>
        <vt:i4>1</vt:i4>
      </vt:variant>
      <vt:variant>
        <vt:lpwstr>Screen Shot 2014-07-06 at 5</vt:lpwstr>
      </vt:variant>
      <vt:variant>
        <vt:lpwstr/>
      </vt:variant>
      <vt:variant>
        <vt:i4>3801104</vt:i4>
      </vt:variant>
      <vt:variant>
        <vt:i4>77571</vt:i4>
      </vt:variant>
      <vt:variant>
        <vt:i4>1035</vt:i4>
      </vt:variant>
      <vt:variant>
        <vt:i4>1</vt:i4>
      </vt:variant>
      <vt:variant>
        <vt:lpwstr>Screen Shot 2014-07-06 at 5</vt:lpwstr>
      </vt:variant>
      <vt:variant>
        <vt:lpwstr/>
      </vt:variant>
      <vt:variant>
        <vt:i4>3801104</vt:i4>
      </vt:variant>
      <vt:variant>
        <vt:i4>77572</vt:i4>
      </vt:variant>
      <vt:variant>
        <vt:i4>1033</vt:i4>
      </vt:variant>
      <vt:variant>
        <vt:i4>1</vt:i4>
      </vt:variant>
      <vt:variant>
        <vt:lpwstr>Screen Shot 2014-07-06 at 5</vt:lpwstr>
      </vt:variant>
      <vt:variant>
        <vt:lpwstr/>
      </vt:variant>
      <vt:variant>
        <vt:i4>2293764</vt:i4>
      </vt:variant>
      <vt:variant>
        <vt:i4>83044</vt:i4>
      </vt:variant>
      <vt:variant>
        <vt:i4>1027</vt:i4>
      </vt:variant>
      <vt:variant>
        <vt:i4>1</vt:i4>
      </vt:variant>
      <vt:variant>
        <vt:lpwstr>New_Layout_of_the_Admin_Page 2</vt:lpwstr>
      </vt:variant>
      <vt:variant>
        <vt:lpwstr/>
      </vt:variant>
      <vt:variant>
        <vt:i4>983074</vt:i4>
      </vt:variant>
      <vt:variant>
        <vt:i4>89594</vt:i4>
      </vt:variant>
      <vt:variant>
        <vt:i4>1037</vt:i4>
      </vt:variant>
      <vt:variant>
        <vt:i4>1</vt:i4>
      </vt:variant>
      <vt:variant>
        <vt:lpwstr>Untitled2</vt:lpwstr>
      </vt:variant>
      <vt:variant>
        <vt:lpwstr/>
      </vt:variant>
      <vt:variant>
        <vt:i4>3932188</vt:i4>
      </vt:variant>
      <vt:variant>
        <vt:i4>90199</vt:i4>
      </vt:variant>
      <vt:variant>
        <vt:i4>1025</vt:i4>
      </vt:variant>
      <vt:variant>
        <vt:i4>1</vt:i4>
      </vt:variant>
      <vt:variant>
        <vt:lpwstr>Screen Shot 2014-07-10 at 8</vt:lpwstr>
      </vt:variant>
      <vt:variant>
        <vt:lpwstr/>
      </vt:variant>
      <vt:variant>
        <vt:i4>3932188</vt:i4>
      </vt:variant>
      <vt:variant>
        <vt:i4>91187</vt:i4>
      </vt:variant>
      <vt:variant>
        <vt:i4>1026</vt:i4>
      </vt:variant>
      <vt:variant>
        <vt:i4>1</vt:i4>
      </vt:variant>
      <vt:variant>
        <vt:lpwstr>Screen Shot 2014-07-10 at 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subject/>
  <dc:creator>Hector</dc:creator>
  <cp:keywords/>
  <dc:description/>
  <cp:lastModifiedBy>Joao Fernando Oliveira</cp:lastModifiedBy>
  <cp:revision>7</cp:revision>
  <cp:lastPrinted>2014-07-12T02:06:00Z</cp:lastPrinted>
  <dcterms:created xsi:type="dcterms:W3CDTF">2014-07-01T19:53:00Z</dcterms:created>
  <dcterms:modified xsi:type="dcterms:W3CDTF">2014-07-13T14:51:00Z</dcterms:modified>
</cp:coreProperties>
</file>